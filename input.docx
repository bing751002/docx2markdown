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1"/>
        <w:tblW w:w="9071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1"/>
      </w:tblGrid>
      <w:tr w:rsidR="00AB7F84" w:rsidRPr="006B3E9D" w14:paraId="2EFE99A3" w14:textId="77777777" w:rsidTr="00B86D75">
        <w:trPr>
          <w:trHeight w:val="1134"/>
        </w:trPr>
        <w:tc>
          <w:tcPr>
            <w:tcW w:w="9071" w:type="dxa"/>
            <w:vAlign w:val="center"/>
          </w:tcPr>
          <w:p w14:paraId="4CE2AC73" w14:textId="77777777" w:rsidR="00AB7F84" w:rsidRPr="006B3E9D" w:rsidRDefault="00AB7F84" w:rsidP="006B3E9D">
            <w:pPr>
              <w:pStyle w:val="af4"/>
              <w:snapToGrid w:val="0"/>
              <w:spacing w:line="240" w:lineRule="auto"/>
              <w:contextualSpacing w:val="0"/>
              <w:rPr>
                <w:rFonts w:eastAsia="微軟正黑體" w:cs="Arial"/>
              </w:rPr>
            </w:pPr>
          </w:p>
        </w:tc>
      </w:tr>
      <w:tr w:rsidR="00AB7F84" w:rsidRPr="006B3E9D" w14:paraId="7F86CA3A" w14:textId="77777777" w:rsidTr="00B86D75">
        <w:trPr>
          <w:trHeight w:val="2835"/>
        </w:trPr>
        <w:tc>
          <w:tcPr>
            <w:tcW w:w="9071" w:type="dxa"/>
            <w:vAlign w:val="center"/>
          </w:tcPr>
          <w:p w14:paraId="53642DE9" w14:textId="1443F1CA" w:rsidR="00864AA8" w:rsidRPr="006B3E9D" w:rsidRDefault="00864AA8" w:rsidP="006B3E9D">
            <w:pPr>
              <w:pStyle w:val="af4"/>
              <w:snapToGrid w:val="0"/>
              <w:spacing w:line="240" w:lineRule="auto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東森得易購股份有限公司</w:t>
            </w:r>
          </w:p>
          <w:p w14:paraId="49D57AA7" w14:textId="007F929F" w:rsidR="00AB7F84" w:rsidRPr="006B3E9D" w:rsidRDefault="00864AA8" w:rsidP="006B3E9D">
            <w:pPr>
              <w:pStyle w:val="af4"/>
              <w:snapToGrid w:val="0"/>
              <w:spacing w:line="240" w:lineRule="auto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東森購物平台建置專案</w:t>
            </w:r>
          </w:p>
          <w:p w14:paraId="7858BE3B" w14:textId="69364F8F" w:rsidR="00AB7F84" w:rsidRPr="006B3E9D" w:rsidRDefault="00AB7F84" w:rsidP="006B3E9D">
            <w:pPr>
              <w:pStyle w:val="af4"/>
              <w:snapToGrid w:val="0"/>
              <w:spacing w:line="240" w:lineRule="auto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系統</w:t>
            </w:r>
            <w:r w:rsidR="002B787A" w:rsidRPr="006B3E9D">
              <w:rPr>
                <w:rFonts w:eastAsia="微軟正黑體" w:cs="Arial"/>
              </w:rPr>
              <w:t>設計</w:t>
            </w:r>
            <w:r w:rsidRPr="006B3E9D">
              <w:rPr>
                <w:rFonts w:eastAsia="微軟正黑體" w:cs="Arial"/>
              </w:rPr>
              <w:t>報告書</w:t>
            </w:r>
          </w:p>
        </w:tc>
      </w:tr>
      <w:tr w:rsidR="00AB7F84" w:rsidRPr="006B3E9D" w14:paraId="02B9C740" w14:textId="77777777" w:rsidTr="00B86D75">
        <w:trPr>
          <w:trHeight w:val="1134"/>
        </w:trPr>
        <w:tc>
          <w:tcPr>
            <w:tcW w:w="9071" w:type="dxa"/>
            <w:vAlign w:val="center"/>
          </w:tcPr>
          <w:p w14:paraId="71090961" w14:textId="4FE6D7FF" w:rsidR="00AB7F84" w:rsidRPr="006B3E9D" w:rsidRDefault="00BC2AFA" w:rsidP="006B3E9D">
            <w:pPr>
              <w:pStyle w:val="af6"/>
              <w:snapToGrid w:val="0"/>
              <w:spacing w:line="240" w:lineRule="auto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廠商及合作夥伴權限與選單維護</w:t>
            </w:r>
          </w:p>
        </w:tc>
      </w:tr>
      <w:tr w:rsidR="00AB7F84" w:rsidRPr="006B3E9D" w14:paraId="080B3AF8" w14:textId="77777777" w:rsidTr="00B86D75">
        <w:trPr>
          <w:trHeight w:val="3969"/>
        </w:trPr>
        <w:tc>
          <w:tcPr>
            <w:tcW w:w="9071" w:type="dxa"/>
            <w:vAlign w:val="center"/>
          </w:tcPr>
          <w:p w14:paraId="2C1DA337" w14:textId="77777777" w:rsidR="00AB7F84" w:rsidRPr="006B3E9D" w:rsidRDefault="00AB7F84" w:rsidP="006B3E9D">
            <w:pPr>
              <w:pStyle w:val="af4"/>
              <w:snapToGrid w:val="0"/>
              <w:spacing w:line="240" w:lineRule="auto"/>
              <w:contextualSpacing w:val="0"/>
              <w:rPr>
                <w:rFonts w:eastAsia="微軟正黑體" w:cs="Arial"/>
              </w:rPr>
            </w:pPr>
          </w:p>
        </w:tc>
      </w:tr>
      <w:tr w:rsidR="00AB7F84" w:rsidRPr="006B3E9D" w14:paraId="2D24B39C" w14:textId="77777777" w:rsidTr="00B86D75">
        <w:trPr>
          <w:trHeight w:val="3402"/>
        </w:trPr>
        <w:tc>
          <w:tcPr>
            <w:tcW w:w="9071" w:type="dxa"/>
            <w:vAlign w:val="center"/>
          </w:tcPr>
          <w:tbl>
            <w:tblPr>
              <w:tblW w:w="8349" w:type="dxa"/>
              <w:jc w:val="center"/>
              <w:tblCellMar>
                <w:left w:w="28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2410"/>
              <w:gridCol w:w="5939"/>
            </w:tblGrid>
            <w:tr w:rsidR="00AB7F84" w:rsidRPr="006B3E9D" w14:paraId="0EAFDEE9" w14:textId="77777777" w:rsidTr="00733BDD">
              <w:trPr>
                <w:jc w:val="center"/>
              </w:trPr>
              <w:tc>
                <w:tcPr>
                  <w:tcW w:w="2410" w:type="dxa"/>
                </w:tcPr>
                <w:p w14:paraId="740B330C" w14:textId="77777777" w:rsidR="00AB7F84" w:rsidRPr="006B3E9D" w:rsidRDefault="00AB7F84" w:rsidP="006B3E9D">
                  <w:pPr>
                    <w:snapToGrid w:val="0"/>
                    <w:jc w:val="center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專案代號：</w:t>
                  </w:r>
                </w:p>
              </w:tc>
              <w:tc>
                <w:tcPr>
                  <w:tcW w:w="5939" w:type="dxa"/>
                </w:tcPr>
                <w:p w14:paraId="6CB24938" w14:textId="587B0DCF" w:rsidR="00AB7F84" w:rsidRPr="006B3E9D" w:rsidRDefault="00864AA8" w:rsidP="006B3E9D">
                  <w:pPr>
                    <w:snapToGrid w:val="0"/>
                    <w:ind w:leftChars="-11" w:left="-26" w:firstLineChars="10" w:firstLine="28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東森購物平台建置專案</w:t>
                  </w:r>
                </w:p>
              </w:tc>
            </w:tr>
            <w:tr w:rsidR="00AB7F84" w:rsidRPr="006B3E9D" w14:paraId="3668186F" w14:textId="77777777" w:rsidTr="00733BDD">
              <w:trPr>
                <w:jc w:val="center"/>
              </w:trPr>
              <w:tc>
                <w:tcPr>
                  <w:tcW w:w="2410" w:type="dxa"/>
                </w:tcPr>
                <w:p w14:paraId="0C0743F9" w14:textId="77777777" w:rsidR="00AB7F84" w:rsidRPr="006B3E9D" w:rsidRDefault="00AB7F84" w:rsidP="006B3E9D">
                  <w:pPr>
                    <w:snapToGrid w:val="0"/>
                    <w:jc w:val="center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文件代號：</w:t>
                  </w:r>
                </w:p>
              </w:tc>
              <w:tc>
                <w:tcPr>
                  <w:tcW w:w="5939" w:type="dxa"/>
                </w:tcPr>
                <w:p w14:paraId="0DC76B32" w14:textId="4AAA9A2C" w:rsidR="00AB7F84" w:rsidRPr="006B3E9D" w:rsidRDefault="00AB7F84" w:rsidP="006B3E9D">
                  <w:pPr>
                    <w:snapToGrid w:val="0"/>
                    <w:ind w:leftChars="-11" w:left="-26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fldChar w:fldCharType="begin"/>
                  </w: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instrText xml:space="preserve"> FILENAME  </w:instrText>
                  </w: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fldChar w:fldCharType="separate"/>
                  </w:r>
                  <w:r w:rsidR="00864AA8" w:rsidRPr="006B3E9D">
                    <w:rPr>
                      <w:rFonts w:ascii="Arial" w:eastAsia="微軟正黑體" w:hAnsi="Arial" w:cs="Arial"/>
                      <w:noProof/>
                      <w:sz w:val="28"/>
                      <w:szCs w:val="28"/>
                    </w:rPr>
                    <w:t>ETM2.0-</w:t>
                  </w:r>
                  <w:r w:rsidR="00131CF3" w:rsidRPr="006B3E9D">
                    <w:rPr>
                      <w:rFonts w:ascii="Arial" w:eastAsia="微軟正黑體" w:hAnsi="Arial" w:cs="Arial"/>
                      <w:noProof/>
                      <w:sz w:val="28"/>
                      <w:szCs w:val="28"/>
                    </w:rPr>
                    <w:t>SRM</w:t>
                  </w:r>
                  <w:r w:rsidR="00864AA8" w:rsidRPr="006B3E9D">
                    <w:rPr>
                      <w:rFonts w:ascii="Arial" w:eastAsia="微軟正黑體" w:hAnsi="Arial" w:cs="Arial"/>
                      <w:noProof/>
                      <w:sz w:val="28"/>
                      <w:szCs w:val="28"/>
                    </w:rPr>
                    <w:t>-</w:t>
                  </w:r>
                  <w:r w:rsidR="00BC2AFA" w:rsidRPr="006B3E9D">
                    <w:rPr>
                      <w:rFonts w:ascii="Arial" w:eastAsia="微軟正黑體" w:hAnsi="Arial" w:cs="Arial"/>
                      <w:noProof/>
                      <w:sz w:val="28"/>
                      <w:szCs w:val="28"/>
                    </w:rPr>
                    <w:t>廠商及合作夥伴權限與選單維護</w:t>
                  </w:r>
                  <w:r w:rsidR="00864AA8" w:rsidRPr="006B3E9D">
                    <w:rPr>
                      <w:rFonts w:ascii="Arial" w:eastAsia="微軟正黑體" w:hAnsi="Arial" w:cs="Arial"/>
                      <w:noProof/>
                      <w:sz w:val="28"/>
                      <w:szCs w:val="28"/>
                    </w:rPr>
                    <w:t>.docx</w:t>
                  </w: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fldChar w:fldCharType="end"/>
                  </w:r>
                </w:p>
              </w:tc>
            </w:tr>
            <w:tr w:rsidR="00AB7F84" w:rsidRPr="006B3E9D" w14:paraId="716243E3" w14:textId="77777777" w:rsidTr="00733BDD">
              <w:trPr>
                <w:jc w:val="center"/>
              </w:trPr>
              <w:tc>
                <w:tcPr>
                  <w:tcW w:w="2410" w:type="dxa"/>
                </w:tcPr>
                <w:p w14:paraId="527E27CD" w14:textId="77777777" w:rsidR="00AB7F84" w:rsidRPr="006B3E9D" w:rsidRDefault="00AB7F84" w:rsidP="006B3E9D">
                  <w:pPr>
                    <w:snapToGrid w:val="0"/>
                    <w:jc w:val="center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版　　本：</w:t>
                  </w:r>
                </w:p>
              </w:tc>
              <w:tc>
                <w:tcPr>
                  <w:tcW w:w="5939" w:type="dxa"/>
                </w:tcPr>
                <w:p w14:paraId="4CC9B645" w14:textId="57EC0D50" w:rsidR="00AB7F84" w:rsidRPr="006B3E9D" w:rsidRDefault="002B787A" w:rsidP="006B3E9D">
                  <w:pPr>
                    <w:snapToGrid w:val="0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0.1</w:t>
                  </w:r>
                </w:p>
              </w:tc>
            </w:tr>
            <w:tr w:rsidR="00AB7F84" w:rsidRPr="006B3E9D" w14:paraId="5F26D832" w14:textId="77777777" w:rsidTr="00733BDD">
              <w:trPr>
                <w:jc w:val="center"/>
              </w:trPr>
              <w:tc>
                <w:tcPr>
                  <w:tcW w:w="2410" w:type="dxa"/>
                </w:tcPr>
                <w:p w14:paraId="61D35EF6" w14:textId="77777777" w:rsidR="00AB7F84" w:rsidRPr="006B3E9D" w:rsidRDefault="00AB7F84" w:rsidP="006B3E9D">
                  <w:pPr>
                    <w:snapToGrid w:val="0"/>
                    <w:jc w:val="center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日　　期：</w:t>
                  </w:r>
                </w:p>
              </w:tc>
              <w:tc>
                <w:tcPr>
                  <w:tcW w:w="5939" w:type="dxa"/>
                </w:tcPr>
                <w:p w14:paraId="04EEFB2E" w14:textId="3DDA9C44" w:rsidR="00AB7F84" w:rsidRPr="006B3E9D" w:rsidRDefault="001A508E" w:rsidP="006B3E9D">
                  <w:pPr>
                    <w:snapToGrid w:val="0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202</w:t>
                  </w:r>
                  <w:r w:rsidR="002B787A"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4</w:t>
                  </w:r>
                  <w:r w:rsidR="00AB7F84"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年</w:t>
                  </w: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1</w:t>
                  </w:r>
                  <w:r w:rsidR="00AB7F84"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月</w:t>
                  </w:r>
                  <w:r w:rsidR="00AD4EFC"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2</w:t>
                  </w:r>
                  <w:r w:rsidR="002B787A"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4</w:t>
                  </w:r>
                  <w:r w:rsidR="00AB7F84"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日</w:t>
                  </w:r>
                </w:p>
              </w:tc>
            </w:tr>
            <w:tr w:rsidR="00AB7F84" w:rsidRPr="006B3E9D" w14:paraId="56C7BD91" w14:textId="77777777" w:rsidTr="00733BDD">
              <w:trPr>
                <w:jc w:val="center"/>
              </w:trPr>
              <w:tc>
                <w:tcPr>
                  <w:tcW w:w="2410" w:type="dxa"/>
                </w:tcPr>
                <w:p w14:paraId="7040D0C0" w14:textId="77777777" w:rsidR="00AB7F84" w:rsidRPr="006B3E9D" w:rsidRDefault="00AB7F84" w:rsidP="006B3E9D">
                  <w:pPr>
                    <w:snapToGrid w:val="0"/>
                    <w:jc w:val="center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撰　　寫：</w:t>
                  </w:r>
                </w:p>
              </w:tc>
              <w:tc>
                <w:tcPr>
                  <w:tcW w:w="5939" w:type="dxa"/>
                </w:tcPr>
                <w:p w14:paraId="019546BF" w14:textId="63970F77" w:rsidR="00AB7F84" w:rsidRPr="006B3E9D" w:rsidRDefault="003F6A86" w:rsidP="006B3E9D">
                  <w:pPr>
                    <w:snapToGrid w:val="0"/>
                    <w:rPr>
                      <w:rFonts w:ascii="Arial" w:eastAsia="微軟正黑體" w:hAnsi="Arial" w:cs="Arial"/>
                      <w:sz w:val="28"/>
                      <w:szCs w:val="28"/>
                    </w:rPr>
                  </w:pPr>
                  <w:r w:rsidRPr="006B3E9D">
                    <w:rPr>
                      <w:rFonts w:ascii="Arial" w:eastAsia="微軟正黑體" w:hAnsi="Arial" w:cs="Arial"/>
                      <w:sz w:val="28"/>
                      <w:szCs w:val="28"/>
                    </w:rPr>
                    <w:t>Andy Jin</w:t>
                  </w:r>
                </w:p>
              </w:tc>
            </w:tr>
          </w:tbl>
          <w:p w14:paraId="23346C1F" w14:textId="77777777" w:rsidR="00AB7F84" w:rsidRPr="006B3E9D" w:rsidRDefault="00AB7F84" w:rsidP="006B3E9D">
            <w:pPr>
              <w:pStyle w:val="af4"/>
              <w:snapToGrid w:val="0"/>
              <w:spacing w:line="240" w:lineRule="auto"/>
              <w:contextualSpacing w:val="0"/>
              <w:rPr>
                <w:rFonts w:eastAsia="微軟正黑體" w:cs="Arial"/>
              </w:rPr>
            </w:pPr>
          </w:p>
        </w:tc>
      </w:tr>
    </w:tbl>
    <w:p w14:paraId="6DE78626" w14:textId="77777777" w:rsidR="00D55A49" w:rsidRPr="006B3E9D" w:rsidRDefault="00D55A49" w:rsidP="006B3E9D">
      <w:pPr>
        <w:snapToGrid w:val="0"/>
        <w:rPr>
          <w:rFonts w:ascii="Arial" w:eastAsia="微軟正黑體" w:hAnsi="Arial" w:cs="Arial"/>
        </w:rPr>
      </w:pPr>
    </w:p>
    <w:p w14:paraId="728706DF" w14:textId="77777777" w:rsidR="00D55A49" w:rsidRPr="006B3E9D" w:rsidRDefault="00D55A49" w:rsidP="006B3E9D">
      <w:pPr>
        <w:snapToGrid w:val="0"/>
        <w:rPr>
          <w:rFonts w:ascii="Arial" w:eastAsia="微軟正黑體" w:hAnsi="Arial" w:cs="Arial"/>
          <w:b/>
          <w:bCs/>
          <w:sz w:val="32"/>
          <w:szCs w:val="32"/>
        </w:rPr>
      </w:pPr>
    </w:p>
    <w:p w14:paraId="297B409F" w14:textId="77777777" w:rsidR="005B1C3D" w:rsidRPr="006B3E9D" w:rsidRDefault="005B1C3D" w:rsidP="006B3E9D">
      <w:pPr>
        <w:snapToGrid w:val="0"/>
        <w:rPr>
          <w:rFonts w:ascii="Arial" w:eastAsia="微軟正黑體" w:hAnsi="Arial" w:cs="Arial"/>
        </w:rPr>
        <w:sectPr w:rsidR="005B1C3D" w:rsidRPr="006B3E9D" w:rsidSect="00B76BC7">
          <w:pgSz w:w="11906" w:h="16838"/>
          <w:pgMar w:top="1276" w:right="1133" w:bottom="1276" w:left="1134" w:header="851" w:footer="556" w:gutter="0"/>
          <w:cols w:space="425"/>
          <w:docGrid w:type="lines" w:linePitch="360"/>
        </w:sectPr>
      </w:pPr>
    </w:p>
    <w:sdt>
      <w:sdtPr>
        <w:rPr>
          <w:rFonts w:ascii="新細明體" w:eastAsia="微軟正黑體" w:hAnsi="新細明體" w:cs="Arial"/>
          <w:b w:val="0"/>
          <w:kern w:val="2"/>
          <w:sz w:val="24"/>
          <w:szCs w:val="22"/>
          <w:lang w:val="zh-TW"/>
        </w:rPr>
        <w:id w:val="-1613896681"/>
        <w:docPartObj>
          <w:docPartGallery w:val="Table of Contents"/>
          <w:docPartUnique/>
        </w:docPartObj>
      </w:sdtPr>
      <w:sdtEndPr>
        <w:rPr>
          <w:bCs/>
          <w:kern w:val="0"/>
          <w:szCs w:val="24"/>
        </w:rPr>
      </w:sdtEndPr>
      <w:sdtContent>
        <w:p w14:paraId="32733113" w14:textId="5599375B" w:rsidR="00FA2022" w:rsidRPr="006B3E9D" w:rsidRDefault="00081620" w:rsidP="005F4109">
          <w:pPr>
            <w:pStyle w:val="a9"/>
            <w:snapToGrid w:val="0"/>
            <w:spacing w:line="240" w:lineRule="auto"/>
            <w:rPr>
              <w:rFonts w:eastAsia="微軟正黑體" w:cs="Arial"/>
            </w:rPr>
          </w:pPr>
          <w:r w:rsidRPr="006B3E9D">
            <w:rPr>
              <w:rFonts w:eastAsia="微軟正黑體" w:cs="Arial"/>
            </w:rPr>
            <w:t>廠商及合作夥伴權限與選單維護</w:t>
          </w:r>
        </w:p>
        <w:p w14:paraId="7774D2FA" w14:textId="44D61C35" w:rsidR="005F4109" w:rsidRDefault="00550E2E" w:rsidP="005F4109">
          <w:pPr>
            <w:pStyle w:val="12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r w:rsidRPr="006B3E9D">
            <w:rPr>
              <w:rFonts w:eastAsia="微軟正黑體" w:cs="Arial"/>
              <w:bCs/>
            </w:rPr>
            <w:fldChar w:fldCharType="begin"/>
          </w:r>
          <w:r w:rsidRPr="006B3E9D">
            <w:rPr>
              <w:rFonts w:eastAsia="微軟正黑體" w:cs="Arial"/>
              <w:bCs/>
            </w:rPr>
            <w:instrText xml:space="preserve"> TOC \o "1-4" \h \z \u </w:instrText>
          </w:r>
          <w:r w:rsidRPr="006B3E9D">
            <w:rPr>
              <w:rFonts w:eastAsia="微軟正黑體" w:cs="Arial"/>
              <w:bCs/>
            </w:rPr>
            <w:fldChar w:fldCharType="separate"/>
          </w:r>
          <w:hyperlink w:anchor="_Toc168652629" w:history="1">
            <w:r w:rsidR="005F4109" w:rsidRPr="00EC4634">
              <w:rPr>
                <w:rStyle w:val="af8"/>
                <w:rFonts w:cs="Arial"/>
                <w:noProof/>
              </w:rPr>
              <w:t>1.</w:t>
            </w:r>
            <w:r w:rsidR="005F4109"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="005F4109" w:rsidRPr="00EC4634">
              <w:rPr>
                <w:rStyle w:val="af8"/>
                <w:rFonts w:eastAsia="微軟正黑體" w:cs="Arial" w:hint="eastAsia"/>
                <w:noProof/>
              </w:rPr>
              <w:t>功能說明</w:t>
            </w:r>
            <w:r w:rsidR="005F4109">
              <w:rPr>
                <w:noProof/>
                <w:webHidden/>
              </w:rPr>
              <w:tab/>
            </w:r>
            <w:r w:rsidR="005F4109">
              <w:rPr>
                <w:noProof/>
                <w:webHidden/>
              </w:rPr>
              <w:fldChar w:fldCharType="begin"/>
            </w:r>
            <w:r w:rsidR="005F4109">
              <w:rPr>
                <w:noProof/>
                <w:webHidden/>
              </w:rPr>
              <w:instrText xml:space="preserve"> PAGEREF _Toc168652629 \h </w:instrText>
            </w:r>
            <w:r w:rsidR="005F4109">
              <w:rPr>
                <w:noProof/>
                <w:webHidden/>
              </w:rPr>
            </w:r>
            <w:r w:rsidR="005F4109">
              <w:rPr>
                <w:noProof/>
                <w:webHidden/>
              </w:rPr>
              <w:fldChar w:fldCharType="separate"/>
            </w:r>
            <w:r w:rsidR="005F4109">
              <w:rPr>
                <w:noProof/>
                <w:webHidden/>
              </w:rPr>
              <w:t>6</w:t>
            </w:r>
            <w:r w:rsidR="005F4109">
              <w:rPr>
                <w:noProof/>
                <w:webHidden/>
              </w:rPr>
              <w:fldChar w:fldCharType="end"/>
            </w:r>
          </w:hyperlink>
        </w:p>
        <w:p w14:paraId="57CEC451" w14:textId="207FB8CE" w:rsidR="005F4109" w:rsidRDefault="005F4109" w:rsidP="005F4109">
          <w:pPr>
            <w:pStyle w:val="12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0" w:history="1">
            <w:r w:rsidRPr="00EC4634">
              <w:rPr>
                <w:rStyle w:val="af8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業務或畫面流程及說明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E4F3D" w14:textId="72098B1F" w:rsidR="005F4109" w:rsidRDefault="005F4109" w:rsidP="005F4109">
          <w:pPr>
            <w:pStyle w:val="22"/>
            <w:tabs>
              <w:tab w:val="left" w:pos="1440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1" w:history="1">
            <w:r w:rsidRPr="00EC4634">
              <w:rPr>
                <w:rStyle w:val="af8"/>
                <w:rFonts w:cs="Arial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廠商及合作夥伴帳號與權限維護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29BA6" w14:textId="3CB3F74E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2" w:history="1">
            <w:r w:rsidRPr="00EC4634">
              <w:rPr>
                <w:rStyle w:val="af8"/>
                <w:rFonts w:cs="Arial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權限角色選單</w:t>
            </w:r>
            <w:r w:rsidRPr="00EC4634">
              <w:rPr>
                <w:rStyle w:val="af8"/>
                <w:rFonts w:eastAsia="微軟正黑體" w:cs="Arial"/>
                <w:noProof/>
              </w:rPr>
              <w:t xml:space="preserve">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9E387" w14:textId="49E04F4D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3" w:history="1">
            <w:r w:rsidRPr="00EC4634">
              <w:rPr>
                <w:rStyle w:val="af8"/>
                <w:rFonts w:cs="Arial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廠商選單</w:t>
            </w:r>
            <w:r w:rsidRPr="00EC4634">
              <w:rPr>
                <w:rStyle w:val="af8"/>
                <w:rFonts w:eastAsia="微軟正黑體" w:cs="Arial"/>
                <w:noProof/>
              </w:rPr>
              <w:t xml:space="preserve">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AA309" w14:textId="012C26B4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4" w:history="1">
            <w:r w:rsidRPr="00EC4634">
              <w:rPr>
                <w:rStyle w:val="af8"/>
                <w:rFonts w:cs="Arial"/>
                <w:noProof/>
              </w:rPr>
              <w:t>2.1.3.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合作夥伴選單</w:t>
            </w:r>
            <w:r w:rsidRPr="00EC4634">
              <w:rPr>
                <w:rStyle w:val="af8"/>
                <w:rFonts w:eastAsia="微軟正黑體" w:cs="Arial"/>
                <w:noProof/>
              </w:rPr>
              <w:t xml:space="preserve">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D725A" w14:textId="78C0241F" w:rsidR="005F4109" w:rsidRDefault="005F4109" w:rsidP="005F4109">
          <w:pPr>
            <w:pStyle w:val="12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5" w:history="1">
            <w:r w:rsidRPr="00EC4634">
              <w:rPr>
                <w:rStyle w:val="af8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輸入輸出畫面及欄位說明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8B79E" w14:textId="30424F07" w:rsidR="005F4109" w:rsidRDefault="005F4109" w:rsidP="005F4109">
          <w:pPr>
            <w:pStyle w:val="22"/>
            <w:tabs>
              <w:tab w:val="left" w:pos="1440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6" w:history="1">
            <w:r w:rsidRPr="00EC4634">
              <w:rPr>
                <w:rStyle w:val="af8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權限角色選單維護</w:t>
            </w:r>
            <w:r w:rsidRPr="00EC4634">
              <w:rPr>
                <w:rStyle w:val="af8"/>
                <w:rFonts w:eastAsia="微軟正黑體" w:cs="Arial"/>
                <w:noProof/>
              </w:rPr>
              <w:t>(</w:t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功能首頁</w:t>
            </w:r>
            <w:r w:rsidRPr="00EC4634">
              <w:rPr>
                <w:rStyle w:val="af8"/>
                <w:rFonts w:eastAsia="微軟正黑體" w:cs="Arial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908D6" w14:textId="7A228B98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7" w:history="1">
            <w:r w:rsidRPr="00EC4634">
              <w:rPr>
                <w:rStyle w:val="af8"/>
                <w:rFonts w:cs="Arial"/>
                <w:noProof/>
              </w:rPr>
              <w:t>3.1.1.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權限角色選單</w:t>
            </w:r>
            <w:r w:rsidRPr="00EC4634">
              <w:rPr>
                <w:rStyle w:val="af8"/>
                <w:rFonts w:eastAsia="微軟正黑體" w:cs="Arial"/>
                <w:noProof/>
              </w:rPr>
              <w:t xml:space="preserve">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A473" w14:textId="12CEFFF6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8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3.1.1.1.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前端欄位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5BE25" w14:textId="1A0011E8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39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3.1.1.2.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動作與事件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C80A2" w14:textId="1A3B885A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0" w:history="1">
            <w:r w:rsidRPr="00EC4634">
              <w:rPr>
                <w:rStyle w:val="af8"/>
                <w:rFonts w:cs="Arial"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新增權限角色</w:t>
            </w:r>
            <w:r w:rsidRPr="00EC4634">
              <w:rPr>
                <w:rStyle w:val="af8"/>
                <w:rFonts w:eastAsia="微軟正黑體" w:cs="Arial"/>
                <w:noProof/>
              </w:rPr>
              <w:t>(Pop-up)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FB5F8" w14:textId="478C0814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1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3.1.2.1.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前端欄位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4D352" w14:textId="7DCD944C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2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3.1.2.2.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動作與事件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BBDAA" w14:textId="131B152F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3" w:history="1">
            <w:r w:rsidRPr="00EC4634">
              <w:rPr>
                <w:rStyle w:val="af8"/>
                <w:rFonts w:cs="Arial"/>
                <w:noProof/>
              </w:rPr>
              <w:t>3.1.3.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維護權限角色</w:t>
            </w:r>
            <w:r w:rsidRPr="00EC4634">
              <w:rPr>
                <w:rStyle w:val="af8"/>
                <w:rFonts w:eastAsia="微軟正黑體" w:cs="Arial"/>
                <w:noProof/>
              </w:rPr>
              <w:t>(Pop-up)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80A89" w14:textId="6932C52C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4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3.1.3.1.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前端欄位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8F334" w14:textId="3FE7B67B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5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3.1.3.2.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動作與事件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6C5AA" w14:textId="17EE93A8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6" w:history="1">
            <w:r w:rsidRPr="00EC4634">
              <w:rPr>
                <w:rStyle w:val="af8"/>
                <w:rFonts w:cs="Arial"/>
                <w:noProof/>
              </w:rPr>
              <w:t>3.1.4.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廠商選單</w:t>
            </w:r>
            <w:r w:rsidRPr="00EC4634">
              <w:rPr>
                <w:rStyle w:val="af8"/>
                <w:rFonts w:eastAsia="微軟正黑體" w:cs="Arial"/>
                <w:noProof/>
              </w:rPr>
              <w:t xml:space="preserve">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9F84D" w14:textId="27E3C6B6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7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3.1.4.1.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前端欄位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79CB4" w14:textId="7C98CC02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8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3.1.4.2.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動作與事件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39376" w14:textId="7EB82498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49" w:history="1">
            <w:r w:rsidRPr="00EC4634">
              <w:rPr>
                <w:rStyle w:val="af8"/>
                <w:rFonts w:cs="Arial"/>
                <w:noProof/>
              </w:rPr>
              <w:t>3.1.5.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維護廠商選單</w:t>
            </w:r>
            <w:r w:rsidRPr="00EC4634">
              <w:rPr>
                <w:rStyle w:val="af8"/>
                <w:rFonts w:eastAsia="微軟正黑體" w:cs="Arial"/>
                <w:noProof/>
              </w:rPr>
              <w:t>(Pop-up)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CE930" w14:textId="494295DD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0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3.1.5.1.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前端欄位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AAFAE" w14:textId="6353040D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1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3.1.5.2.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動作與事件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26680" w14:textId="0E5D3A22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2" w:history="1">
            <w:r w:rsidRPr="00EC4634">
              <w:rPr>
                <w:rStyle w:val="af8"/>
                <w:rFonts w:cs="Arial"/>
                <w:noProof/>
              </w:rPr>
              <w:t>3.1.6.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合作夥伴選單</w:t>
            </w:r>
            <w:r w:rsidRPr="00EC4634">
              <w:rPr>
                <w:rStyle w:val="af8"/>
                <w:rFonts w:eastAsia="微軟正黑體" w:cs="Arial"/>
                <w:noProof/>
              </w:rPr>
              <w:t xml:space="preserve">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3107F" w14:textId="6619B0A5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3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3.1.6.1.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前端欄位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CA35D" w14:textId="7B057752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4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3.1.6.2.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動作與事件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40EB6" w14:textId="050BD994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5" w:history="1">
            <w:r w:rsidRPr="00EC4634">
              <w:rPr>
                <w:rStyle w:val="af8"/>
                <w:rFonts w:cs="Arial"/>
                <w:noProof/>
              </w:rPr>
              <w:t>3.1.7.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維護合作夥伴選單</w:t>
            </w:r>
            <w:r w:rsidRPr="00EC4634">
              <w:rPr>
                <w:rStyle w:val="af8"/>
                <w:rFonts w:eastAsia="微軟正黑體" w:cs="Arial"/>
                <w:noProof/>
              </w:rPr>
              <w:t>(Pop-up)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5337C" w14:textId="171D858C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6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3.1.7.1.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前端欄位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4EDF2" w14:textId="65694C5A" w:rsidR="005F4109" w:rsidRDefault="005F4109" w:rsidP="005F4109">
          <w:pPr>
            <w:pStyle w:val="41"/>
            <w:tabs>
              <w:tab w:val="left" w:pos="2481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7" w:history="1">
            <w:r w:rsidRPr="00EC4634">
              <w:rPr>
                <w:rStyle w:val="af8"/>
                <w:rFonts w:cs="Arial"/>
                <w:b/>
                <w:bCs/>
                <w:noProof/>
              </w:rPr>
              <w:t>3.1.7.2.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前端欄位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924D9" w14:textId="734FE52B" w:rsidR="005F4109" w:rsidRDefault="005F4109" w:rsidP="005F4109">
          <w:pPr>
            <w:pStyle w:val="12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8" w:history="1">
            <w:r w:rsidRPr="00EC4634">
              <w:rPr>
                <w:rStyle w:val="af8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API</w:t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75AB1" w14:textId="4189DCDA" w:rsidR="005F4109" w:rsidRDefault="005F4109" w:rsidP="005F4109">
          <w:pPr>
            <w:pStyle w:val="22"/>
            <w:tabs>
              <w:tab w:val="left" w:pos="1440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59" w:history="1">
            <w:r w:rsidRPr="00EC4634">
              <w:rPr>
                <w:rStyle w:val="af8"/>
                <w:rFonts w:cs="Arial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查詢角色清單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F2B8A" w14:textId="4AD32C19" w:rsidR="005F4109" w:rsidRDefault="005F4109" w:rsidP="005F4109">
          <w:pPr>
            <w:pStyle w:val="22"/>
            <w:tabs>
              <w:tab w:val="left" w:pos="1440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0" w:history="1">
            <w:r w:rsidRPr="00EC4634">
              <w:rPr>
                <w:rStyle w:val="af8"/>
                <w:rFonts w:cs="Arial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更新角色權限資料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634E9" w14:textId="527ABBEA" w:rsidR="005F4109" w:rsidRDefault="005F4109" w:rsidP="005F4109">
          <w:pPr>
            <w:pStyle w:val="22"/>
            <w:tabs>
              <w:tab w:val="left" w:pos="1440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1" w:history="1">
            <w:r w:rsidRPr="00EC4634">
              <w:rPr>
                <w:rStyle w:val="af8"/>
                <w:rFonts w:cs="Arial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新增角色權限資料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89812" w14:textId="24A53CE4" w:rsidR="005F4109" w:rsidRDefault="005F4109" w:rsidP="005F4109">
          <w:pPr>
            <w:pStyle w:val="22"/>
            <w:tabs>
              <w:tab w:val="left" w:pos="1440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2" w:history="1">
            <w:r w:rsidRPr="00EC4634">
              <w:rPr>
                <w:rStyle w:val="af8"/>
                <w:rFonts w:cs="Arial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刪除角色權限資料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EEB0A" w14:textId="031DC51A" w:rsidR="005F4109" w:rsidRDefault="005F4109" w:rsidP="005F4109">
          <w:pPr>
            <w:pStyle w:val="22"/>
            <w:tabs>
              <w:tab w:val="left" w:pos="1440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3" w:history="1">
            <w:r w:rsidRPr="00EC4634">
              <w:rPr>
                <w:rStyle w:val="af8"/>
                <w:rFonts w:cs="Arial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查詢</w:t>
            </w:r>
            <w:r w:rsidRPr="00EC4634">
              <w:rPr>
                <w:rStyle w:val="af8"/>
                <w:rFonts w:eastAsia="微軟正黑體" w:cs="Arial"/>
                <w:noProof/>
              </w:rPr>
              <w:t>B2B</w:t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功能清單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BCC41" w14:textId="31D155DB" w:rsidR="005F4109" w:rsidRDefault="005F4109" w:rsidP="005F4109">
          <w:pPr>
            <w:pStyle w:val="22"/>
            <w:tabs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4" w:history="1">
            <w:r w:rsidRPr="00EC4634">
              <w:rPr>
                <w:rStyle w:val="af8"/>
                <w:rFonts w:eastAsia="微軟正黑體" w:cs="Arial" w:hint="eastAsia"/>
                <w:noProof/>
                <w:kern w:val="0"/>
              </w:rPr>
              <w:t>查詢</w:t>
            </w:r>
            <w:r w:rsidRPr="00EC4634">
              <w:rPr>
                <w:rStyle w:val="af8"/>
                <w:rFonts w:eastAsia="微軟正黑體" w:cs="Arial"/>
                <w:noProof/>
                <w:kern w:val="0"/>
              </w:rPr>
              <w:t>B2B</w:t>
            </w:r>
            <w:r w:rsidRPr="00EC4634">
              <w:rPr>
                <w:rStyle w:val="af8"/>
                <w:rFonts w:eastAsia="微軟正黑體" w:cs="Arial" w:hint="eastAsia"/>
                <w:noProof/>
                <w:kern w:val="0"/>
              </w:rPr>
              <w:t>功能清單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7A97D" w14:textId="5C043794" w:rsidR="005F4109" w:rsidRDefault="005F4109" w:rsidP="005F4109">
          <w:pPr>
            <w:pStyle w:val="12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5" w:history="1">
            <w:r w:rsidRPr="00EC4634">
              <w:rPr>
                <w:rStyle w:val="af8"/>
                <w:rFonts w:cs="Arial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錯誤訊息代碼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DEC04" w14:textId="14A01DA9" w:rsidR="005F4109" w:rsidRDefault="005F4109" w:rsidP="005F4109">
          <w:pPr>
            <w:pStyle w:val="12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6" w:history="1">
            <w:r w:rsidRPr="00EC4634">
              <w:rPr>
                <w:rStyle w:val="af8"/>
                <w:rFonts w:cs="Arial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角色權限代碼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4137F" w14:textId="0C5DAF4E" w:rsidR="005F4109" w:rsidRDefault="005F4109" w:rsidP="005F4109">
          <w:pPr>
            <w:pStyle w:val="12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7" w:history="1">
            <w:r w:rsidRPr="00EC4634">
              <w:rPr>
                <w:rStyle w:val="af8"/>
                <w:rFonts w:cs="Arial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CB1E7" w14:textId="62A507DE" w:rsidR="005F4109" w:rsidRDefault="005F4109" w:rsidP="005F4109">
          <w:pPr>
            <w:pStyle w:val="22"/>
            <w:tabs>
              <w:tab w:val="left" w:pos="1440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8" w:history="1">
            <w:r w:rsidRPr="00EC4634">
              <w:rPr>
                <w:rStyle w:val="af8"/>
                <w:rFonts w:cs="Arial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Database Tables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19852" w14:textId="20A2D27D" w:rsidR="005F4109" w:rsidRDefault="005F4109" w:rsidP="005F4109">
          <w:pPr>
            <w:pStyle w:val="22"/>
            <w:tabs>
              <w:tab w:val="left" w:pos="1440"/>
              <w:tab w:val="right" w:leader="dot" w:pos="9736"/>
            </w:tabs>
            <w:snapToGrid w:val="0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69" w:history="1">
            <w:r w:rsidRPr="00EC4634">
              <w:rPr>
                <w:rStyle w:val="af8"/>
                <w:rFonts w:cs="Arial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Database Tables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D84D6" w14:textId="712D84B2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70" w:history="1">
            <w:r w:rsidRPr="00EC4634">
              <w:rPr>
                <w:rStyle w:val="af8"/>
                <w:rFonts w:cs="Arial"/>
                <w:noProof/>
              </w:rPr>
              <w:t>7.2.1.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Table [SRM_COLLABORATION]</w:t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關聯共用主檔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DFA1C" w14:textId="6B4D74F5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71" w:history="1">
            <w:r w:rsidRPr="00EC4634">
              <w:rPr>
                <w:rStyle w:val="af8"/>
                <w:rFonts w:cs="Arial"/>
                <w:noProof/>
              </w:rPr>
              <w:t>7.2.2.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Table [SRM_SUPPLIER]</w:t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供應商主檔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0BB06" w14:textId="00781880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72" w:history="1">
            <w:r w:rsidRPr="00EC4634">
              <w:rPr>
                <w:rStyle w:val="af8"/>
                <w:rFonts w:cs="Arial"/>
                <w:noProof/>
              </w:rPr>
              <w:t>7.2.3.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Table [SRM_PARTNER]</w:t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合作夥伴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38729" w14:textId="73AA08B1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73" w:history="1">
            <w:r w:rsidRPr="00EC4634">
              <w:rPr>
                <w:rStyle w:val="af8"/>
                <w:rFonts w:cs="Arial"/>
                <w:noProof/>
              </w:rPr>
              <w:t>7.2.4.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Table [SRM_ACCESSROLESETTING]ACCESSROLESETTING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E94B" w14:textId="44DD9AD0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74" w:history="1">
            <w:r w:rsidRPr="00EC4634">
              <w:rPr>
                <w:rStyle w:val="af8"/>
                <w:rFonts w:cs="Arial"/>
                <w:noProof/>
              </w:rPr>
              <w:t>7.2.5.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Table [SRM_SYSTEMFUNCTION]B2B</w:t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功能表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69AF8" w14:textId="3A20E358" w:rsidR="005F4109" w:rsidRDefault="005F4109" w:rsidP="005F4109">
          <w:pPr>
            <w:pStyle w:val="32"/>
            <w:contextualSpacing w:val="0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75" w:history="1">
            <w:r w:rsidRPr="00EC4634">
              <w:rPr>
                <w:rStyle w:val="af8"/>
                <w:rFonts w:cs="Arial"/>
                <w:noProof/>
              </w:rPr>
              <w:t>7.2.6.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/>
                <w:noProof/>
              </w:rPr>
              <w:t>Table [SRM_FUNCTIONMAPPING]B2B</w:t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功能</w:t>
            </w:r>
            <w:r w:rsidRPr="00EC4634">
              <w:rPr>
                <w:rStyle w:val="af8"/>
                <w:rFonts w:eastAsia="微軟正黑體" w:cs="Arial"/>
                <w:noProof/>
              </w:rPr>
              <w:t>Mapping</w:t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3E2D4" w14:textId="60C5D753" w:rsidR="005F4109" w:rsidRDefault="005F4109" w:rsidP="005F4109">
          <w:pPr>
            <w:pStyle w:val="12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76" w:history="1">
            <w:r w:rsidRPr="00EC4634">
              <w:rPr>
                <w:rStyle w:val="af8"/>
                <w:rFonts w:cs="Arial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外部依賴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1A479" w14:textId="1B2AE9E1" w:rsidR="005F4109" w:rsidRDefault="005F4109" w:rsidP="005F4109">
          <w:pPr>
            <w:pStyle w:val="12"/>
            <w:rPr>
              <w:rFonts w:asciiTheme="minorHAnsi" w:eastAsiaTheme="minorEastAsia" w:hAnsiTheme="minorHAnsi"/>
              <w:noProof/>
              <w:szCs w:val="24"/>
              <w14:ligatures w14:val="standardContextual"/>
            </w:rPr>
          </w:pPr>
          <w:hyperlink w:anchor="_Toc168652677" w:history="1">
            <w:r w:rsidRPr="00EC4634">
              <w:rPr>
                <w:rStyle w:val="af8"/>
                <w:rFonts w:cs="Arial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Cs w:val="24"/>
                <w14:ligatures w14:val="standardContextual"/>
              </w:rPr>
              <w:tab/>
            </w:r>
            <w:r w:rsidRPr="00EC4634">
              <w:rPr>
                <w:rStyle w:val="af8"/>
                <w:rFonts w:eastAsia="微軟正黑體" w:cs="Arial" w:hint="eastAsia"/>
                <w:noProof/>
              </w:rPr>
              <w:t>批次執行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593AB" w14:textId="78FF9E67" w:rsidR="008C2E67" w:rsidRPr="006B3E9D" w:rsidRDefault="00550E2E" w:rsidP="005F4109">
          <w:pPr>
            <w:snapToGrid w:val="0"/>
            <w:rPr>
              <w:rFonts w:ascii="Arial" w:eastAsia="微軟正黑體" w:hAnsi="Arial" w:cs="Arial"/>
              <w:bCs/>
              <w:lang w:val="zh-TW"/>
            </w:rPr>
          </w:pPr>
          <w:r w:rsidRPr="006B3E9D">
            <w:rPr>
              <w:rFonts w:ascii="Arial" w:eastAsia="微軟正黑體" w:hAnsi="Arial" w:cs="Arial"/>
              <w:bCs/>
            </w:rPr>
            <w:fldChar w:fldCharType="end"/>
          </w:r>
        </w:p>
      </w:sdtContent>
    </w:sdt>
    <w:p w14:paraId="00BC9108" w14:textId="1CFA4494" w:rsidR="00D55A49" w:rsidRPr="006B3E9D" w:rsidRDefault="00D55A49" w:rsidP="006B3E9D">
      <w:pPr>
        <w:snapToGrid w:val="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br w:type="page"/>
      </w:r>
    </w:p>
    <w:tbl>
      <w:tblPr>
        <w:tblStyle w:val="af1"/>
        <w:tblW w:w="9639" w:type="dxa"/>
        <w:tblLook w:val="04A0" w:firstRow="1" w:lastRow="0" w:firstColumn="1" w:lastColumn="0" w:noHBand="0" w:noVBand="1"/>
      </w:tblPr>
      <w:tblGrid>
        <w:gridCol w:w="1545"/>
        <w:gridCol w:w="1701"/>
        <w:gridCol w:w="708"/>
        <w:gridCol w:w="5685"/>
      </w:tblGrid>
      <w:tr w:rsidR="00DB69F3" w:rsidRPr="006B3E9D" w14:paraId="430F5053" w14:textId="77777777" w:rsidTr="002B019E">
        <w:trPr>
          <w:trHeight w:val="454"/>
        </w:trPr>
        <w:tc>
          <w:tcPr>
            <w:tcW w:w="9639" w:type="dxa"/>
            <w:gridSpan w:val="4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0693C8DD" w14:textId="2B7306AA" w:rsidR="00DB69F3" w:rsidRPr="006B3E9D" w:rsidRDefault="00DB69F3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bookmarkStart w:id="0" w:name="_Toc21414637"/>
            <w:r w:rsidRPr="006B3E9D">
              <w:rPr>
                <w:rFonts w:ascii="Arial" w:eastAsia="微軟正黑體" w:hAnsi="Arial" w:cs="Arial"/>
                <w:b/>
                <w:bCs/>
              </w:rPr>
              <w:lastRenderedPageBreak/>
              <w:t>變更記錄</w:t>
            </w:r>
            <w:bookmarkEnd w:id="0"/>
          </w:p>
        </w:tc>
      </w:tr>
      <w:tr w:rsidR="00181570" w:rsidRPr="006B3E9D" w14:paraId="12A88767" w14:textId="77777777" w:rsidTr="002B019E">
        <w:trPr>
          <w:trHeight w:val="454"/>
        </w:trPr>
        <w:tc>
          <w:tcPr>
            <w:tcW w:w="1545" w:type="dxa"/>
            <w:tcBorders>
              <w:top w:val="single" w:sz="4" w:space="0" w:color="auto"/>
              <w:left w:val="single" w:sz="12" w:space="0" w:color="auto"/>
              <w:bottom w:val="double" w:sz="4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14:paraId="3D895832" w14:textId="00CF8F77" w:rsidR="00181570" w:rsidRPr="006B3E9D" w:rsidRDefault="00181570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日期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14:paraId="59093A0C" w14:textId="35BF8140" w:rsidR="00181570" w:rsidRPr="006B3E9D" w:rsidRDefault="00181570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作者</w:t>
            </w: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14:paraId="5204CDED" w14:textId="0ECE56DC" w:rsidR="00181570" w:rsidRPr="006B3E9D" w:rsidRDefault="00181570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版本</w:t>
            </w:r>
          </w:p>
        </w:tc>
        <w:tc>
          <w:tcPr>
            <w:tcW w:w="5685" w:type="dxa"/>
            <w:tcBorders>
              <w:top w:val="single" w:sz="4" w:space="0" w:color="auto"/>
              <w:left w:val="nil"/>
              <w:bottom w:val="double" w:sz="4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1D5CE8B2" w14:textId="1CE6F65D" w:rsidR="00181570" w:rsidRPr="006B3E9D" w:rsidRDefault="00181570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摘要</w:t>
            </w:r>
          </w:p>
        </w:tc>
      </w:tr>
      <w:tr w:rsidR="00181570" w:rsidRPr="006B3E9D" w14:paraId="07E616B2" w14:textId="77777777" w:rsidTr="00D01DEF">
        <w:trPr>
          <w:trHeight w:val="454"/>
        </w:trPr>
        <w:tc>
          <w:tcPr>
            <w:tcW w:w="1545" w:type="dxa"/>
            <w:tcBorders>
              <w:top w:val="nil"/>
              <w:left w:val="single" w:sz="12" w:space="0" w:color="auto"/>
              <w:bottom w:val="nil"/>
              <w:right w:val="nil"/>
            </w:tcBorders>
            <w:vAlign w:val="center"/>
          </w:tcPr>
          <w:p w14:paraId="02B2BDE0" w14:textId="1BFB9390" w:rsidR="00181570" w:rsidRPr="006B3E9D" w:rsidRDefault="00AB2DA3" w:rsidP="006B3E9D">
            <w:pPr>
              <w:snapToGrid w:val="0"/>
              <w:jc w:val="both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202</w:t>
            </w:r>
            <w:r w:rsidR="002B787A" w:rsidRPr="006B3E9D">
              <w:rPr>
                <w:rFonts w:ascii="Arial" w:eastAsia="微軟正黑體" w:hAnsi="Arial" w:cs="Arial"/>
              </w:rPr>
              <w:t>4</w:t>
            </w:r>
            <w:r w:rsidRPr="006B3E9D">
              <w:rPr>
                <w:rFonts w:ascii="Arial" w:eastAsia="微軟正黑體" w:hAnsi="Arial" w:cs="Arial"/>
              </w:rPr>
              <w:t>/1/</w:t>
            </w:r>
            <w:r w:rsidR="000F3E50" w:rsidRPr="006B3E9D">
              <w:rPr>
                <w:rFonts w:ascii="Arial" w:eastAsia="微軟正黑體" w:hAnsi="Arial" w:cs="Arial"/>
              </w:rPr>
              <w:t>2</w:t>
            </w:r>
            <w:r w:rsidR="002B787A" w:rsidRPr="006B3E9D">
              <w:rPr>
                <w:rFonts w:ascii="Arial" w:eastAsia="微軟正黑體" w:hAnsi="Arial" w:cs="Arial"/>
              </w:rPr>
              <w:t>4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2ADA12" w14:textId="2BC110BD" w:rsidR="00181570" w:rsidRPr="006B3E9D" w:rsidRDefault="00BC2AFA" w:rsidP="006B3E9D">
            <w:pPr>
              <w:snapToGrid w:val="0"/>
              <w:jc w:val="both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Andy Jin</w:t>
            </w:r>
          </w:p>
        </w:tc>
        <w:tc>
          <w:tcPr>
            <w:tcW w:w="7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FCB802" w14:textId="7766DA62" w:rsidR="00181570" w:rsidRPr="006B3E9D" w:rsidRDefault="000F3E50" w:rsidP="006B3E9D">
            <w:pPr>
              <w:snapToGrid w:val="0"/>
              <w:jc w:val="both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0</w:t>
            </w:r>
            <w:r w:rsidR="002B787A" w:rsidRPr="006B3E9D">
              <w:rPr>
                <w:rFonts w:ascii="Arial" w:eastAsia="微軟正黑體" w:hAnsi="Arial" w:cs="Arial"/>
              </w:rPr>
              <w:t>.1</w:t>
            </w:r>
          </w:p>
        </w:tc>
        <w:tc>
          <w:tcPr>
            <w:tcW w:w="5685" w:type="dxa"/>
            <w:tcBorders>
              <w:top w:val="nil"/>
              <w:left w:val="nil"/>
              <w:bottom w:val="nil"/>
              <w:right w:val="single" w:sz="12" w:space="0" w:color="auto"/>
            </w:tcBorders>
            <w:vAlign w:val="center"/>
          </w:tcPr>
          <w:p w14:paraId="362C22E8" w14:textId="0A559C36" w:rsidR="00181570" w:rsidRPr="006B3E9D" w:rsidRDefault="00AB2DA3" w:rsidP="006B3E9D">
            <w:pPr>
              <w:snapToGrid w:val="0"/>
              <w:jc w:val="both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初版</w:t>
            </w:r>
          </w:p>
        </w:tc>
      </w:tr>
      <w:tr w:rsidR="00E70634" w:rsidRPr="006B3E9D" w14:paraId="5356791E" w14:textId="77777777" w:rsidTr="00C36557">
        <w:trPr>
          <w:trHeight w:val="454"/>
        </w:trPr>
        <w:tc>
          <w:tcPr>
            <w:tcW w:w="1545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5E4DD039" w14:textId="0A1869B1" w:rsidR="00E70634" w:rsidRPr="006B3E9D" w:rsidRDefault="00E70634" w:rsidP="006B3E9D">
            <w:pPr>
              <w:snapToGrid w:val="0"/>
              <w:jc w:val="both"/>
              <w:rPr>
                <w:rFonts w:ascii="Arial" w:eastAsia="微軟正黑體" w:hAnsi="Arial" w:cs="Arial"/>
                <w:highlight w:val="yellow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A3A149D" w14:textId="7B97D021" w:rsidR="00E70634" w:rsidRPr="006B3E9D" w:rsidRDefault="00E70634" w:rsidP="006B3E9D">
            <w:pPr>
              <w:snapToGrid w:val="0"/>
              <w:jc w:val="both"/>
              <w:rPr>
                <w:rFonts w:ascii="Arial" w:eastAsia="微軟正黑體" w:hAnsi="Arial" w:cs="Arial"/>
                <w:highlight w:val="yellow"/>
              </w:rPr>
            </w:pPr>
          </w:p>
        </w:tc>
        <w:tc>
          <w:tcPr>
            <w:tcW w:w="708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135B92E" w14:textId="4A864BAE" w:rsidR="00E70634" w:rsidRPr="006B3E9D" w:rsidRDefault="00E70634" w:rsidP="006B3E9D">
            <w:pPr>
              <w:snapToGrid w:val="0"/>
              <w:jc w:val="both"/>
              <w:rPr>
                <w:rFonts w:ascii="Arial" w:eastAsia="微軟正黑體" w:hAnsi="Arial" w:cs="Arial"/>
                <w:highlight w:val="yellow"/>
              </w:rPr>
            </w:pPr>
          </w:p>
        </w:tc>
        <w:tc>
          <w:tcPr>
            <w:tcW w:w="568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150DF401" w14:textId="1D58CD36" w:rsidR="0063278F" w:rsidRPr="006B3E9D" w:rsidRDefault="0063278F" w:rsidP="006B3E9D">
            <w:pPr>
              <w:snapToGrid w:val="0"/>
              <w:rPr>
                <w:rFonts w:ascii="Arial" w:eastAsia="微軟正黑體" w:hAnsi="Arial" w:cs="Arial"/>
                <w:highlight w:val="yellow"/>
              </w:rPr>
            </w:pPr>
          </w:p>
        </w:tc>
      </w:tr>
    </w:tbl>
    <w:p w14:paraId="4A0179DC" w14:textId="68CF18D1" w:rsidR="00DB69F3" w:rsidRPr="006B3E9D" w:rsidRDefault="00DB69F3" w:rsidP="006B3E9D">
      <w:pPr>
        <w:snapToGrid w:val="0"/>
        <w:rPr>
          <w:rFonts w:ascii="Arial" w:eastAsia="微軟正黑體" w:hAnsi="Arial" w:cs="Arial"/>
        </w:rPr>
      </w:pPr>
    </w:p>
    <w:tbl>
      <w:tblPr>
        <w:tblStyle w:val="af1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181570" w:rsidRPr="006B3E9D" w14:paraId="65A7DE0A" w14:textId="77777777" w:rsidTr="00AB2DA3">
        <w:trPr>
          <w:trHeight w:val="454"/>
        </w:trPr>
        <w:tc>
          <w:tcPr>
            <w:tcW w:w="963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20B89E91" w14:textId="272765ED" w:rsidR="00181570" w:rsidRPr="006B3E9D" w:rsidRDefault="00181570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追蹤事項</w:t>
            </w:r>
          </w:p>
        </w:tc>
      </w:tr>
      <w:tr w:rsidR="00181570" w:rsidRPr="006B3E9D" w14:paraId="07BBB18A" w14:textId="77777777" w:rsidTr="00AB2DA3">
        <w:trPr>
          <w:trHeight w:val="454"/>
        </w:trPr>
        <w:tc>
          <w:tcPr>
            <w:tcW w:w="9639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5F3687" w14:textId="640F0277" w:rsidR="00BA2528" w:rsidRPr="006B3E9D" w:rsidRDefault="00BA2528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</w:tr>
    </w:tbl>
    <w:p w14:paraId="6BF7E928" w14:textId="77777777" w:rsidR="00181570" w:rsidRPr="006B3E9D" w:rsidRDefault="00181570" w:rsidP="006B3E9D">
      <w:pPr>
        <w:snapToGrid w:val="0"/>
        <w:rPr>
          <w:rFonts w:ascii="Arial" w:eastAsia="微軟正黑體" w:hAnsi="Arial" w:cs="Arial"/>
        </w:rPr>
      </w:pPr>
    </w:p>
    <w:p w14:paraId="77F44264" w14:textId="5CC360E0" w:rsidR="00660391" w:rsidRPr="006B3E9D" w:rsidRDefault="00FA2022" w:rsidP="006B3E9D">
      <w:pPr>
        <w:snapToGrid w:val="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br w:type="page"/>
      </w:r>
      <w:bookmarkStart w:id="1" w:name="_Toc46150092"/>
    </w:p>
    <w:p w14:paraId="79844225" w14:textId="77777777" w:rsidR="008A6B68" w:rsidRPr="006B3E9D" w:rsidRDefault="008A6B68" w:rsidP="006B3E9D">
      <w:pPr>
        <w:pStyle w:val="10"/>
        <w:snapToGrid w:val="0"/>
        <w:spacing w:line="240" w:lineRule="auto"/>
        <w:contextualSpacing w:val="0"/>
        <w:rPr>
          <w:rFonts w:eastAsia="微軟正黑體" w:cs="Arial"/>
        </w:rPr>
      </w:pPr>
      <w:bookmarkStart w:id="2" w:name="_Toc168652629"/>
      <w:bookmarkEnd w:id="1"/>
      <w:r w:rsidRPr="006B3E9D">
        <w:rPr>
          <w:rFonts w:eastAsia="微軟正黑體" w:cs="Arial"/>
        </w:rPr>
        <w:lastRenderedPageBreak/>
        <w:t>功能說明</w:t>
      </w:r>
      <w:bookmarkEnd w:id="2"/>
    </w:p>
    <w:tbl>
      <w:tblPr>
        <w:tblpPr w:leftFromText="180" w:rightFromText="180" w:vertAnchor="text" w:horzAnchor="margin" w:tblpX="-5" w:tblpY="22"/>
        <w:tblW w:w="963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2107"/>
        <w:gridCol w:w="7532"/>
      </w:tblGrid>
      <w:tr w:rsidR="008A6B68" w:rsidRPr="006B3E9D" w14:paraId="7DA8B33C" w14:textId="77777777" w:rsidTr="00DD0AEB">
        <w:trPr>
          <w:trHeight w:val="454"/>
        </w:trPr>
        <w:tc>
          <w:tcPr>
            <w:tcW w:w="2107" w:type="dxa"/>
            <w:shd w:val="clear" w:color="auto" w:fill="F2F2F2" w:themeFill="background1" w:themeFillShade="F2"/>
          </w:tcPr>
          <w:p w14:paraId="61EA9155" w14:textId="77777777" w:rsidR="008A6B68" w:rsidRPr="006B3E9D" w:rsidRDefault="008A6B68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  <w:b/>
                <w:bCs/>
              </w:rPr>
            </w:pPr>
            <w:r w:rsidRPr="006B3E9D">
              <w:rPr>
                <w:rFonts w:eastAsia="微軟正黑體" w:cs="Arial"/>
                <w:b/>
                <w:bCs/>
              </w:rPr>
              <w:t>功能名稱</w:t>
            </w:r>
          </w:p>
        </w:tc>
        <w:tc>
          <w:tcPr>
            <w:tcW w:w="7532" w:type="dxa"/>
            <w:vAlign w:val="center"/>
          </w:tcPr>
          <w:p w14:paraId="7ED64883" w14:textId="6479C678" w:rsidR="008A6B68" w:rsidRPr="006B3E9D" w:rsidRDefault="00BC2AFA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廠商及合作夥伴權限與選單維護</w:t>
            </w:r>
          </w:p>
        </w:tc>
      </w:tr>
      <w:tr w:rsidR="008A6B68" w:rsidRPr="006B3E9D" w14:paraId="7A462B2E" w14:textId="77777777" w:rsidTr="00DD0AEB">
        <w:trPr>
          <w:trHeight w:val="454"/>
        </w:trPr>
        <w:tc>
          <w:tcPr>
            <w:tcW w:w="2107" w:type="dxa"/>
            <w:shd w:val="clear" w:color="auto" w:fill="F2F2F2" w:themeFill="background1" w:themeFillShade="F2"/>
          </w:tcPr>
          <w:p w14:paraId="4BF1097F" w14:textId="77777777" w:rsidR="008A6B68" w:rsidRPr="006B3E9D" w:rsidRDefault="008A6B68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  <w:b/>
                <w:bCs/>
              </w:rPr>
            </w:pPr>
            <w:r w:rsidRPr="006B3E9D">
              <w:rPr>
                <w:rFonts w:eastAsia="微軟正黑體" w:cs="Arial"/>
                <w:b/>
                <w:bCs/>
              </w:rPr>
              <w:t>功能代號</w:t>
            </w:r>
          </w:p>
        </w:tc>
        <w:tc>
          <w:tcPr>
            <w:tcW w:w="7532" w:type="dxa"/>
            <w:vAlign w:val="center"/>
          </w:tcPr>
          <w:p w14:paraId="79061AFC" w14:textId="252E0800" w:rsidR="008A6B68" w:rsidRPr="006B3E9D" w:rsidRDefault="009C54AE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SRM</w:t>
            </w:r>
            <w:r w:rsidR="000F3E50" w:rsidRPr="006B3E9D">
              <w:rPr>
                <w:rFonts w:eastAsia="微軟正黑體" w:cs="Arial"/>
              </w:rPr>
              <w:t>-TX-0311</w:t>
            </w:r>
          </w:p>
        </w:tc>
      </w:tr>
      <w:tr w:rsidR="008A6B68" w:rsidRPr="006B3E9D" w14:paraId="6C51CF7C" w14:textId="77777777" w:rsidTr="00DD0AEB">
        <w:trPr>
          <w:trHeight w:val="454"/>
        </w:trPr>
        <w:tc>
          <w:tcPr>
            <w:tcW w:w="2107" w:type="dxa"/>
            <w:shd w:val="clear" w:color="auto" w:fill="F2F2F2" w:themeFill="background1" w:themeFillShade="F2"/>
          </w:tcPr>
          <w:p w14:paraId="70F38ACE" w14:textId="77777777" w:rsidR="008A6B68" w:rsidRPr="006B3E9D" w:rsidRDefault="008A6B68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  <w:b/>
                <w:bCs/>
              </w:rPr>
            </w:pPr>
            <w:r w:rsidRPr="006B3E9D">
              <w:rPr>
                <w:rFonts w:eastAsia="微軟正黑體" w:cs="Arial"/>
                <w:b/>
                <w:bCs/>
              </w:rPr>
              <w:t>功能簡述</w:t>
            </w:r>
          </w:p>
        </w:tc>
        <w:tc>
          <w:tcPr>
            <w:tcW w:w="7532" w:type="dxa"/>
            <w:vAlign w:val="center"/>
          </w:tcPr>
          <w:p w14:paraId="4A20EDDB" w14:textId="656AC8BC" w:rsidR="008A6B68" w:rsidRPr="006B3E9D" w:rsidRDefault="008A6B68" w:rsidP="006B3E9D">
            <w:pPr>
              <w:pStyle w:val="a6"/>
              <w:snapToGrid w:val="0"/>
              <w:ind w:left="120" w:hangingChars="50" w:hanging="120"/>
              <w:contextualSpacing w:val="0"/>
              <w:jc w:val="both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提供</w:t>
            </w:r>
            <w:r w:rsidR="00C22EC4" w:rsidRPr="006B3E9D">
              <w:rPr>
                <w:rFonts w:eastAsia="微軟正黑體" w:cs="Arial"/>
              </w:rPr>
              <w:t>研發</w:t>
            </w:r>
            <w:r w:rsidR="007C498C" w:rsidRPr="006B3E9D">
              <w:rPr>
                <w:rFonts w:eastAsia="微軟正黑體" w:cs="Arial"/>
              </w:rPr>
              <w:t>人員</w:t>
            </w:r>
            <w:r w:rsidR="00BC2AFA" w:rsidRPr="006B3E9D">
              <w:rPr>
                <w:rFonts w:eastAsia="微軟正黑體" w:cs="Arial"/>
              </w:rPr>
              <w:t>依照角色</w:t>
            </w:r>
            <w:r w:rsidR="007C498C" w:rsidRPr="006B3E9D">
              <w:rPr>
                <w:rFonts w:eastAsia="微軟正黑體" w:cs="Arial"/>
              </w:rPr>
              <w:t>(</w:t>
            </w:r>
            <w:r w:rsidR="007C498C" w:rsidRPr="006B3E9D">
              <w:rPr>
                <w:rFonts w:eastAsia="微軟正黑體" w:cs="Arial"/>
              </w:rPr>
              <w:t>包含一般廠商、特約商角色、外包倉角色等</w:t>
            </w:r>
            <w:r w:rsidR="007C498C" w:rsidRPr="006B3E9D">
              <w:rPr>
                <w:rFonts w:eastAsia="微軟正黑體" w:cs="Arial"/>
              </w:rPr>
              <w:t>)</w:t>
            </w:r>
            <w:r w:rsidR="007C498C" w:rsidRPr="006B3E9D">
              <w:rPr>
                <w:rFonts w:eastAsia="微軟正黑體" w:cs="Arial"/>
              </w:rPr>
              <w:t>設定</w:t>
            </w:r>
            <w:r w:rsidR="007C498C" w:rsidRPr="006B3E9D">
              <w:rPr>
                <w:rFonts w:eastAsia="微軟正黑體" w:cs="Arial"/>
              </w:rPr>
              <w:t xml:space="preserve">B2B </w:t>
            </w:r>
            <w:r w:rsidR="007C498C" w:rsidRPr="006B3E9D">
              <w:rPr>
                <w:rFonts w:eastAsia="微軟正黑體" w:cs="Arial"/>
              </w:rPr>
              <w:t>選單權限，亦可依照特定</w:t>
            </w:r>
            <w:r w:rsidR="00BC2AFA" w:rsidRPr="006B3E9D">
              <w:rPr>
                <w:rFonts w:eastAsia="微軟正黑體" w:cs="Arial"/>
              </w:rPr>
              <w:t>廠商</w:t>
            </w:r>
            <w:r w:rsidR="007C498C" w:rsidRPr="006B3E9D">
              <w:rPr>
                <w:rFonts w:eastAsia="微軟正黑體" w:cs="Arial"/>
              </w:rPr>
              <w:t>及</w:t>
            </w:r>
            <w:r w:rsidR="006E2A8A" w:rsidRPr="006B3E9D">
              <w:rPr>
                <w:rFonts w:eastAsia="微軟正黑體" w:cs="Arial"/>
              </w:rPr>
              <w:t>合作夥伴</w:t>
            </w:r>
            <w:r w:rsidR="007C498C" w:rsidRPr="006B3E9D">
              <w:rPr>
                <w:rFonts w:eastAsia="微軟正黑體" w:cs="Arial"/>
              </w:rPr>
              <w:t>設定</w:t>
            </w:r>
            <w:r w:rsidR="007C498C" w:rsidRPr="006B3E9D">
              <w:rPr>
                <w:rFonts w:eastAsia="微軟正黑體" w:cs="Arial"/>
              </w:rPr>
              <w:t xml:space="preserve">B2B </w:t>
            </w:r>
            <w:r w:rsidR="007C498C" w:rsidRPr="006B3E9D">
              <w:rPr>
                <w:rFonts w:eastAsia="微軟正黑體" w:cs="Arial"/>
              </w:rPr>
              <w:t>選單權限</w:t>
            </w:r>
            <w:r w:rsidRPr="006B3E9D">
              <w:rPr>
                <w:rFonts w:eastAsia="微軟正黑體" w:cs="Arial"/>
              </w:rPr>
              <w:t>。</w:t>
            </w:r>
          </w:p>
        </w:tc>
      </w:tr>
      <w:tr w:rsidR="008A6B68" w:rsidRPr="006B3E9D" w14:paraId="656BDF57" w14:textId="77777777" w:rsidTr="00DD0AEB">
        <w:trPr>
          <w:trHeight w:val="454"/>
        </w:trPr>
        <w:tc>
          <w:tcPr>
            <w:tcW w:w="2107" w:type="dxa"/>
            <w:shd w:val="clear" w:color="auto" w:fill="F2F2F2" w:themeFill="background1" w:themeFillShade="F2"/>
          </w:tcPr>
          <w:p w14:paraId="1991BB97" w14:textId="77777777" w:rsidR="008A6B68" w:rsidRPr="006B3E9D" w:rsidRDefault="008A6B68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  <w:b/>
                <w:bCs/>
              </w:rPr>
            </w:pPr>
            <w:r w:rsidRPr="006B3E9D">
              <w:rPr>
                <w:rFonts w:eastAsia="微軟正黑體" w:cs="Arial"/>
                <w:b/>
                <w:bCs/>
              </w:rPr>
              <w:t>進入功能路徑</w:t>
            </w:r>
          </w:p>
        </w:tc>
        <w:tc>
          <w:tcPr>
            <w:tcW w:w="7532" w:type="dxa"/>
            <w:vAlign w:val="center"/>
          </w:tcPr>
          <w:p w14:paraId="06D646EE" w14:textId="2F341C3B" w:rsidR="008A6B68" w:rsidRPr="006B3E9D" w:rsidRDefault="00BC2A50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供應商暨合作夥伴平台</w:t>
            </w:r>
            <w:r w:rsidRPr="006B3E9D">
              <w:rPr>
                <w:rFonts w:eastAsia="微軟正黑體" w:cs="Arial"/>
              </w:rPr>
              <w:t>&gt;</w:t>
            </w:r>
            <w:r w:rsidR="007C498C" w:rsidRPr="006B3E9D">
              <w:rPr>
                <w:rFonts w:eastAsia="微軟正黑體" w:cs="Arial"/>
              </w:rPr>
              <w:t>廠商及合作夥伴帳號與權限維護</w:t>
            </w:r>
            <w:r w:rsidR="007C498C" w:rsidRPr="006B3E9D">
              <w:rPr>
                <w:rFonts w:eastAsia="微軟正黑體" w:cs="Arial"/>
              </w:rPr>
              <w:t>&gt;</w:t>
            </w:r>
            <w:r w:rsidR="00BC2AFA" w:rsidRPr="006B3E9D">
              <w:rPr>
                <w:rFonts w:eastAsia="微軟正黑體" w:cs="Arial"/>
              </w:rPr>
              <w:t>廠商及合作夥伴權限與選單維護</w:t>
            </w:r>
          </w:p>
        </w:tc>
      </w:tr>
      <w:tr w:rsidR="008A6B68" w:rsidRPr="006B3E9D" w14:paraId="35A0DBCE" w14:textId="77777777" w:rsidTr="00DD0AEB">
        <w:trPr>
          <w:trHeight w:val="454"/>
        </w:trPr>
        <w:tc>
          <w:tcPr>
            <w:tcW w:w="2107" w:type="dxa"/>
            <w:shd w:val="clear" w:color="auto" w:fill="F2F2F2" w:themeFill="background1" w:themeFillShade="F2"/>
          </w:tcPr>
          <w:p w14:paraId="7664065C" w14:textId="77777777" w:rsidR="008A6B68" w:rsidRPr="006B3E9D" w:rsidRDefault="008A6B68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  <w:b/>
                <w:bCs/>
              </w:rPr>
            </w:pPr>
            <w:r w:rsidRPr="006B3E9D">
              <w:rPr>
                <w:rFonts w:eastAsia="微軟正黑體" w:cs="Arial"/>
                <w:b/>
                <w:bCs/>
              </w:rPr>
              <w:t>使用權限控管</w:t>
            </w:r>
          </w:p>
        </w:tc>
        <w:tc>
          <w:tcPr>
            <w:tcW w:w="7532" w:type="dxa"/>
            <w:vAlign w:val="center"/>
          </w:tcPr>
          <w:p w14:paraId="7654FDFD" w14:textId="77777777" w:rsidR="008A6B68" w:rsidRPr="006B3E9D" w:rsidRDefault="008A6B68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■</w:t>
            </w:r>
            <w:r w:rsidRPr="006B3E9D">
              <w:rPr>
                <w:rFonts w:eastAsia="微軟正黑體" w:cs="Arial"/>
              </w:rPr>
              <w:t>是</w:t>
            </w:r>
            <w:r w:rsidRPr="006B3E9D">
              <w:rPr>
                <w:rFonts w:eastAsia="微軟正黑體" w:cs="Arial"/>
              </w:rPr>
              <w:t xml:space="preserve">  □</w:t>
            </w:r>
            <w:r w:rsidRPr="006B3E9D">
              <w:rPr>
                <w:rFonts w:eastAsia="微軟正黑體" w:cs="Arial"/>
              </w:rPr>
              <w:t>否</w:t>
            </w:r>
          </w:p>
        </w:tc>
      </w:tr>
      <w:tr w:rsidR="008A6B68" w:rsidRPr="006B3E9D" w14:paraId="5101C4BA" w14:textId="77777777" w:rsidTr="00DD0AEB">
        <w:trPr>
          <w:trHeight w:val="454"/>
        </w:trPr>
        <w:tc>
          <w:tcPr>
            <w:tcW w:w="2107" w:type="dxa"/>
            <w:shd w:val="clear" w:color="auto" w:fill="F2F2F2" w:themeFill="background1" w:themeFillShade="F2"/>
          </w:tcPr>
          <w:p w14:paraId="771D4247" w14:textId="77777777" w:rsidR="008A6B68" w:rsidRPr="006B3E9D" w:rsidRDefault="008A6B68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  <w:b/>
                <w:bCs/>
              </w:rPr>
            </w:pPr>
            <w:r w:rsidRPr="006B3E9D">
              <w:rPr>
                <w:rFonts w:eastAsia="微軟正黑體" w:cs="Arial"/>
                <w:b/>
                <w:bCs/>
              </w:rPr>
              <w:t>使用審核流程</w:t>
            </w:r>
          </w:p>
        </w:tc>
        <w:tc>
          <w:tcPr>
            <w:tcW w:w="7532" w:type="dxa"/>
            <w:vAlign w:val="center"/>
          </w:tcPr>
          <w:p w14:paraId="388492D5" w14:textId="3AC6962A" w:rsidR="008A6B68" w:rsidRPr="006B3E9D" w:rsidRDefault="00BF6E4E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□</w:t>
            </w:r>
            <w:r w:rsidR="008A6B68" w:rsidRPr="006B3E9D">
              <w:rPr>
                <w:rFonts w:eastAsia="微軟正黑體" w:cs="Arial"/>
              </w:rPr>
              <w:t>是</w:t>
            </w:r>
            <w:r w:rsidR="008A6B68" w:rsidRPr="006B3E9D">
              <w:rPr>
                <w:rFonts w:eastAsia="微軟正黑體" w:cs="Arial"/>
              </w:rPr>
              <w:t xml:space="preserve">  </w:t>
            </w:r>
            <w:r w:rsidRPr="006B3E9D">
              <w:rPr>
                <w:rFonts w:eastAsia="微軟正黑體" w:cs="Arial"/>
              </w:rPr>
              <w:t>■</w:t>
            </w:r>
            <w:r w:rsidR="008A6B68" w:rsidRPr="006B3E9D">
              <w:rPr>
                <w:rFonts w:eastAsia="微軟正黑體" w:cs="Arial"/>
              </w:rPr>
              <w:t>否</w:t>
            </w:r>
          </w:p>
        </w:tc>
      </w:tr>
      <w:tr w:rsidR="008A6B68" w:rsidRPr="006B3E9D" w14:paraId="72862B4E" w14:textId="77777777" w:rsidTr="00DD0AEB">
        <w:trPr>
          <w:trHeight w:val="454"/>
        </w:trPr>
        <w:tc>
          <w:tcPr>
            <w:tcW w:w="2107" w:type="dxa"/>
            <w:shd w:val="clear" w:color="auto" w:fill="F2F2F2" w:themeFill="background1" w:themeFillShade="F2"/>
          </w:tcPr>
          <w:p w14:paraId="4BE4FB1F" w14:textId="77777777" w:rsidR="008A6B68" w:rsidRPr="006B3E9D" w:rsidRDefault="008A6B68" w:rsidP="006B3E9D">
            <w:pPr>
              <w:pStyle w:val="a6"/>
              <w:snapToGrid w:val="0"/>
              <w:contextualSpacing w:val="0"/>
              <w:jc w:val="both"/>
              <w:rPr>
                <w:rFonts w:eastAsia="微軟正黑體" w:cs="Arial"/>
                <w:b/>
                <w:bCs/>
              </w:rPr>
            </w:pPr>
            <w:r w:rsidRPr="006B3E9D">
              <w:rPr>
                <w:rFonts w:eastAsia="微軟正黑體" w:cs="Arial"/>
                <w:b/>
                <w:bCs/>
              </w:rPr>
              <w:t>其他說明</w:t>
            </w:r>
          </w:p>
        </w:tc>
        <w:tc>
          <w:tcPr>
            <w:tcW w:w="7532" w:type="dxa"/>
            <w:shd w:val="clear" w:color="auto" w:fill="auto"/>
          </w:tcPr>
          <w:p w14:paraId="45FA162A" w14:textId="1083E315" w:rsidR="001A13A7" w:rsidRPr="006B3E9D" w:rsidRDefault="001A13A7" w:rsidP="006B3E9D">
            <w:pPr>
              <w:pStyle w:val="SA"/>
              <w:numPr>
                <w:ilvl w:val="0"/>
                <w:numId w:val="0"/>
              </w:numPr>
              <w:snapToGrid w:val="0"/>
              <w:ind w:leftChars="17" w:left="211" w:hanging="170"/>
              <w:contextualSpacing w:val="0"/>
              <w:rPr>
                <w:rFonts w:eastAsia="微軟正黑體" w:cs="Arial"/>
              </w:rPr>
            </w:pPr>
          </w:p>
          <w:p w14:paraId="50BC3133" w14:textId="1F6AABEA" w:rsidR="001A13A7" w:rsidRPr="006B3E9D" w:rsidRDefault="001A13A7" w:rsidP="006B3E9D">
            <w:pPr>
              <w:pStyle w:val="SA"/>
              <w:numPr>
                <w:ilvl w:val="0"/>
                <w:numId w:val="0"/>
              </w:numPr>
              <w:snapToGrid w:val="0"/>
              <w:ind w:leftChars="12" w:left="199" w:hanging="170"/>
              <w:contextualSpacing w:val="0"/>
              <w:rPr>
                <w:rFonts w:eastAsia="微軟正黑體" w:cs="Arial"/>
              </w:rPr>
            </w:pPr>
          </w:p>
          <w:p w14:paraId="2A82AF27" w14:textId="129AF555" w:rsidR="004B1ACD" w:rsidRPr="006B3E9D" w:rsidRDefault="004B1ACD" w:rsidP="006B3E9D">
            <w:pPr>
              <w:pStyle w:val="SA"/>
              <w:numPr>
                <w:ilvl w:val="0"/>
                <w:numId w:val="0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</w:tr>
    </w:tbl>
    <w:p w14:paraId="20383BC2" w14:textId="77777777" w:rsidR="008A6B68" w:rsidRPr="006B3E9D" w:rsidRDefault="008A6B68" w:rsidP="006B3E9D">
      <w:pPr>
        <w:snapToGrid w:val="0"/>
        <w:rPr>
          <w:rFonts w:ascii="Arial" w:eastAsia="微軟正黑體" w:hAnsi="Arial" w:cs="Arial"/>
        </w:rPr>
      </w:pPr>
    </w:p>
    <w:p w14:paraId="28595506" w14:textId="77777777" w:rsidR="008A6B68" w:rsidRPr="006B3E9D" w:rsidRDefault="008A6B68" w:rsidP="006B3E9D">
      <w:pPr>
        <w:snapToGrid w:val="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br w:type="page"/>
      </w:r>
    </w:p>
    <w:p w14:paraId="061F8EF7" w14:textId="77777777" w:rsidR="008A6B68" w:rsidRPr="006B3E9D" w:rsidRDefault="008A6B68" w:rsidP="006B3E9D">
      <w:pPr>
        <w:pStyle w:val="10"/>
        <w:snapToGrid w:val="0"/>
        <w:spacing w:line="240" w:lineRule="auto"/>
        <w:contextualSpacing w:val="0"/>
        <w:rPr>
          <w:rFonts w:eastAsia="微軟正黑體" w:cs="Arial"/>
        </w:rPr>
      </w:pPr>
      <w:bookmarkStart w:id="3" w:name="_Toc168652630"/>
      <w:r w:rsidRPr="006B3E9D">
        <w:rPr>
          <w:rFonts w:eastAsia="微軟正黑體" w:cs="Arial"/>
        </w:rPr>
        <w:lastRenderedPageBreak/>
        <w:t>業務或畫面流程及說明</w:t>
      </w:r>
      <w:bookmarkEnd w:id="3"/>
    </w:p>
    <w:p w14:paraId="03BC4DA9" w14:textId="42E5FB62" w:rsidR="008A6B68" w:rsidRPr="006B3E9D" w:rsidRDefault="008D1D03" w:rsidP="006B3E9D">
      <w:pPr>
        <w:pStyle w:val="2"/>
        <w:snapToGrid w:val="0"/>
        <w:spacing w:line="240" w:lineRule="auto"/>
        <w:contextualSpacing w:val="0"/>
        <w:rPr>
          <w:rFonts w:eastAsia="微軟正黑體" w:cs="Arial"/>
        </w:rPr>
      </w:pPr>
      <w:bookmarkStart w:id="4" w:name="_Toc168652631"/>
      <w:r w:rsidRPr="006B3E9D">
        <w:rPr>
          <w:rFonts w:eastAsia="微軟正黑體" w:cs="Arial"/>
        </w:rPr>
        <w:t>廠商及合作夥伴帳號與權限維護</w:t>
      </w:r>
      <w:bookmarkEnd w:id="4"/>
    </w:p>
    <w:p w14:paraId="44A8F067" w14:textId="57570D74" w:rsidR="007216AE" w:rsidRPr="006B3E9D" w:rsidRDefault="00E7585A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5" w:name="_Toc168652632"/>
      <w:r w:rsidRPr="006B3E9D">
        <w:rPr>
          <w:rFonts w:eastAsia="微軟正黑體" w:cs="Arial"/>
        </w:rPr>
        <w:t>權限角色選單</w:t>
      </w:r>
      <w:r w:rsidRPr="006B3E9D">
        <w:rPr>
          <w:rFonts w:eastAsia="微軟正黑體" w:cs="Arial"/>
        </w:rPr>
        <w:t xml:space="preserve"> TAB</w:t>
      </w:r>
      <w:bookmarkEnd w:id="5"/>
    </w:p>
    <w:p w14:paraId="66045C14" w14:textId="01C1B3F9" w:rsidR="00E7585A" w:rsidRPr="006B3E9D" w:rsidRDefault="00A2797C" w:rsidP="006B3E9D">
      <w:pPr>
        <w:snapToGrid w:val="0"/>
        <w:jc w:val="center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  <w:noProof/>
        </w:rPr>
        <w:drawing>
          <wp:inline distT="0" distB="0" distL="0" distR="0" wp14:anchorId="7F220A2E" wp14:editId="35D0E9B8">
            <wp:extent cx="4184798" cy="7757160"/>
            <wp:effectExtent l="0" t="0" r="6350" b="2540"/>
            <wp:docPr id="1327240343" name="圖片 1" descr="一張含有 文字, 平行, 收據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40343" name="圖片 1" descr="一張含有 文字, 平行, 收據, 數字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157" cy="776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7DC1" w14:textId="60247C3F" w:rsidR="00E7585A" w:rsidRPr="006B3E9D" w:rsidRDefault="00E7585A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6" w:name="_Toc168652633"/>
      <w:r w:rsidRPr="006B3E9D">
        <w:rPr>
          <w:rFonts w:eastAsia="微軟正黑體" w:cs="Arial"/>
        </w:rPr>
        <w:lastRenderedPageBreak/>
        <w:t>廠商選單</w:t>
      </w:r>
      <w:r w:rsidRPr="006B3E9D">
        <w:rPr>
          <w:rFonts w:eastAsia="微軟正黑體" w:cs="Arial"/>
        </w:rPr>
        <w:t xml:space="preserve"> TAB</w:t>
      </w:r>
      <w:bookmarkEnd w:id="6"/>
    </w:p>
    <w:p w14:paraId="7CDC531C" w14:textId="79268E6B" w:rsidR="00E7585A" w:rsidRPr="006B3E9D" w:rsidRDefault="00A2797C" w:rsidP="006B3E9D">
      <w:pPr>
        <w:snapToGrid w:val="0"/>
        <w:jc w:val="center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  <w:noProof/>
        </w:rPr>
        <w:drawing>
          <wp:inline distT="0" distB="0" distL="0" distR="0" wp14:anchorId="5732866C" wp14:editId="6B8704D2">
            <wp:extent cx="4513033" cy="6551526"/>
            <wp:effectExtent l="0" t="0" r="0" b="1905"/>
            <wp:docPr id="1400476236" name="圖片 3" descr="一張含有 文字, 螢幕擷取畫面, 平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76236" name="圖片 3" descr="一張含有 文字, 螢幕擷取畫面, 平行, 數字 的圖片&#10;&#10;自動產生的描述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48" cy="65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F975" w14:textId="52802503" w:rsidR="00E7585A" w:rsidRPr="006B3E9D" w:rsidRDefault="00E7585A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7" w:name="_Toc168652634"/>
      <w:r w:rsidRPr="006B3E9D">
        <w:rPr>
          <w:rFonts w:eastAsia="微軟正黑體" w:cs="Arial"/>
        </w:rPr>
        <w:lastRenderedPageBreak/>
        <w:t>合作夥伴選單</w:t>
      </w:r>
      <w:r w:rsidRPr="006B3E9D">
        <w:rPr>
          <w:rFonts w:eastAsia="微軟正黑體" w:cs="Arial"/>
        </w:rPr>
        <w:t xml:space="preserve"> TAB</w:t>
      </w:r>
      <w:bookmarkEnd w:id="7"/>
    </w:p>
    <w:p w14:paraId="37A506DA" w14:textId="08904173" w:rsidR="008A6B68" w:rsidRPr="006B3E9D" w:rsidRDefault="00A2797C" w:rsidP="006B3E9D">
      <w:pPr>
        <w:pStyle w:val="a8"/>
        <w:snapToGrid w:val="0"/>
        <w:rPr>
          <w:rFonts w:eastAsia="微軟正黑體" w:cs="Arial"/>
        </w:rPr>
      </w:pPr>
      <w:r w:rsidRPr="006B3E9D">
        <w:rPr>
          <w:rFonts w:eastAsia="微軟正黑體" w:cs="Arial"/>
          <w:noProof/>
        </w:rPr>
        <w:drawing>
          <wp:inline distT="0" distB="0" distL="0" distR="0" wp14:anchorId="212BA07C" wp14:editId="5B4E7262">
            <wp:extent cx="3957214" cy="7335297"/>
            <wp:effectExtent l="0" t="0" r="5715" b="5715"/>
            <wp:docPr id="1502905120" name="圖片 4" descr="一張含有 文字, 平行, 收據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05120" name="圖片 4" descr="一張含有 文字, 平行, 收據, 數字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975" cy="734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B62F" w14:textId="77777777" w:rsidR="008A6B68" w:rsidRPr="006B3E9D" w:rsidRDefault="008A6B68" w:rsidP="006B3E9D">
      <w:pPr>
        <w:pStyle w:val="10"/>
        <w:snapToGrid w:val="0"/>
        <w:spacing w:line="240" w:lineRule="auto"/>
        <w:contextualSpacing w:val="0"/>
        <w:rPr>
          <w:rFonts w:eastAsia="微軟正黑體" w:cs="Arial"/>
        </w:rPr>
      </w:pPr>
      <w:bookmarkStart w:id="8" w:name="_Toc168652635"/>
      <w:r w:rsidRPr="006B3E9D">
        <w:rPr>
          <w:rFonts w:eastAsia="微軟正黑體" w:cs="Arial"/>
        </w:rPr>
        <w:lastRenderedPageBreak/>
        <w:t>輸入輸出畫面及欄位說明</w:t>
      </w:r>
      <w:bookmarkEnd w:id="8"/>
    </w:p>
    <w:p w14:paraId="3CCE0383" w14:textId="02BA14ED" w:rsidR="008A6B68" w:rsidRPr="006B3E9D" w:rsidRDefault="008D1D03" w:rsidP="006B3E9D">
      <w:pPr>
        <w:pStyle w:val="2"/>
        <w:snapToGrid w:val="0"/>
        <w:spacing w:line="240" w:lineRule="auto"/>
        <w:contextualSpacing w:val="0"/>
        <w:rPr>
          <w:rFonts w:eastAsia="微軟正黑體" w:cs="Arial"/>
        </w:rPr>
      </w:pPr>
      <w:bookmarkStart w:id="9" w:name="_Toc168652636"/>
      <w:r w:rsidRPr="006B3E9D">
        <w:rPr>
          <w:rFonts w:eastAsia="微軟正黑體" w:cs="Arial"/>
        </w:rPr>
        <w:t>權限角色選單維護</w:t>
      </w:r>
      <w:r w:rsidRPr="006B3E9D">
        <w:rPr>
          <w:rFonts w:eastAsia="微軟正黑體" w:cs="Arial"/>
        </w:rPr>
        <w:t>(</w:t>
      </w:r>
      <w:r w:rsidRPr="006B3E9D">
        <w:rPr>
          <w:rFonts w:eastAsia="微軟正黑體" w:cs="Arial"/>
        </w:rPr>
        <w:t>功能首頁</w:t>
      </w:r>
      <w:r w:rsidRPr="006B3E9D">
        <w:rPr>
          <w:rFonts w:eastAsia="微軟正黑體" w:cs="Arial"/>
        </w:rPr>
        <w:t>)</w:t>
      </w:r>
      <w:bookmarkEnd w:id="9"/>
    </w:p>
    <w:p w14:paraId="16AC3A93" w14:textId="05D430CC" w:rsidR="00D86148" w:rsidRPr="006B3E9D" w:rsidRDefault="00B8352B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10" w:name="_Toc168652637"/>
      <w:r w:rsidRPr="006B3E9D">
        <w:rPr>
          <w:rFonts w:eastAsia="微軟正黑體" w:cs="Arial"/>
        </w:rPr>
        <w:t>權限角色</w:t>
      </w:r>
      <w:r w:rsidR="009013C6" w:rsidRPr="006B3E9D">
        <w:rPr>
          <w:rFonts w:eastAsia="微軟正黑體" w:cs="Arial"/>
        </w:rPr>
        <w:t>選單</w:t>
      </w:r>
      <w:r w:rsidRPr="006B3E9D">
        <w:rPr>
          <w:rFonts w:eastAsia="微軟正黑體" w:cs="Arial"/>
        </w:rPr>
        <w:t xml:space="preserve"> TAB</w:t>
      </w:r>
      <w:bookmarkEnd w:id="10"/>
    </w:p>
    <w:p w14:paraId="1987CA4A" w14:textId="4D548E4D" w:rsidR="004105C5" w:rsidRPr="006B3E9D" w:rsidRDefault="004105C5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11" w:name="_Toc156984382"/>
      <w:bookmarkStart w:id="12" w:name="_Toc168652638"/>
      <w:r w:rsidRPr="006B3E9D">
        <w:rPr>
          <w:rFonts w:eastAsia="微軟正黑體" w:cs="Arial"/>
        </w:rPr>
        <w:t>前端欄位</w:t>
      </w:r>
      <w:bookmarkEnd w:id="11"/>
      <w:bookmarkEnd w:id="12"/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736"/>
      </w:tblGrid>
      <w:tr w:rsidR="008A6B68" w:rsidRPr="006B3E9D" w14:paraId="5C84E7B9" w14:textId="77777777" w:rsidTr="00DD0AEB">
        <w:trPr>
          <w:jc w:val="center"/>
        </w:trPr>
        <w:tc>
          <w:tcPr>
            <w:tcW w:w="9736" w:type="dxa"/>
            <w:vAlign w:val="center"/>
          </w:tcPr>
          <w:p w14:paraId="46699BA5" w14:textId="2A37366E" w:rsidR="008A6B68" w:rsidRPr="006B3E9D" w:rsidRDefault="00B8352B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權限角色選單</w:t>
            </w:r>
            <w:r w:rsidR="00B87D0B" w:rsidRPr="006B3E9D">
              <w:rPr>
                <w:rFonts w:ascii="Arial" w:eastAsia="微軟正黑體" w:hAnsi="Arial" w:cs="Arial"/>
              </w:rPr>
              <w:t>TAB</w:t>
            </w:r>
          </w:p>
        </w:tc>
      </w:tr>
      <w:tr w:rsidR="008A6B68" w:rsidRPr="006B3E9D" w14:paraId="1EF790B1" w14:textId="77777777" w:rsidTr="00DD0AEB">
        <w:trPr>
          <w:jc w:val="center"/>
        </w:trPr>
        <w:tc>
          <w:tcPr>
            <w:tcW w:w="9736" w:type="dxa"/>
            <w:vAlign w:val="center"/>
          </w:tcPr>
          <w:p w14:paraId="71BA9BCA" w14:textId="35ACE0AE" w:rsidR="008A6B68" w:rsidRPr="006B3E9D" w:rsidRDefault="00D01DEF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noProof/>
              </w:rPr>
              <w:drawing>
                <wp:inline distT="0" distB="0" distL="0" distR="0" wp14:anchorId="443437EC" wp14:editId="07BF388D">
                  <wp:extent cx="5894962" cy="4152966"/>
                  <wp:effectExtent l="0" t="0" r="0" b="0"/>
                  <wp:docPr id="12395183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51833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261" cy="4157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D94AB0" w14:textId="7E5F0D40" w:rsidR="00931637" w:rsidRPr="006B3E9D" w:rsidRDefault="00931637" w:rsidP="006B3E9D">
      <w:pPr>
        <w:numPr>
          <w:ilvl w:val="0"/>
          <w:numId w:val="78"/>
        </w:numPr>
        <w:snapToGrid w:val="0"/>
        <w:ind w:left="36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t>欄位說明</w:t>
      </w:r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1843"/>
        <w:gridCol w:w="1559"/>
        <w:gridCol w:w="851"/>
        <w:gridCol w:w="850"/>
        <w:gridCol w:w="4111"/>
      </w:tblGrid>
      <w:tr w:rsidR="004105C5" w:rsidRPr="006B3E9D" w14:paraId="3C8EBD6D" w14:textId="77777777" w:rsidTr="004105C5">
        <w:trPr>
          <w:trHeight w:val="454"/>
          <w:jc w:val="center"/>
        </w:trPr>
        <w:tc>
          <w:tcPr>
            <w:tcW w:w="552" w:type="dxa"/>
            <w:shd w:val="clear" w:color="auto" w:fill="F2F2F2" w:themeFill="background1" w:themeFillShade="F2"/>
            <w:vAlign w:val="center"/>
          </w:tcPr>
          <w:p w14:paraId="5D3AB5DD" w14:textId="77777777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#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305FC929" w14:textId="75CE7EA5" w:rsidR="004105C5" w:rsidRPr="006B3E9D" w:rsidRDefault="004105C5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中文欄位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6A660B99" w14:textId="650CB627" w:rsidR="004105C5" w:rsidRPr="006B3E9D" w:rsidRDefault="004105C5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英文欄位</w:t>
            </w:r>
          </w:p>
        </w:tc>
        <w:tc>
          <w:tcPr>
            <w:tcW w:w="851" w:type="dxa"/>
            <w:shd w:val="clear" w:color="auto" w:fill="F2F2F2" w:themeFill="background1" w:themeFillShade="F2"/>
            <w:vAlign w:val="center"/>
          </w:tcPr>
          <w:p w14:paraId="67D7E49D" w14:textId="020E5A25" w:rsidR="004105C5" w:rsidRPr="006B3E9D" w:rsidRDefault="004105C5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資料型態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606A5AC9" w14:textId="4253D5B3" w:rsidR="004105C5" w:rsidRPr="006B3E9D" w:rsidRDefault="004105C5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欄位型態</w:t>
            </w:r>
          </w:p>
        </w:tc>
        <w:tc>
          <w:tcPr>
            <w:tcW w:w="4111" w:type="dxa"/>
            <w:shd w:val="clear" w:color="auto" w:fill="F2F2F2" w:themeFill="background1" w:themeFillShade="F2"/>
            <w:vAlign w:val="center"/>
          </w:tcPr>
          <w:p w14:paraId="6B29C59B" w14:textId="77777777" w:rsidR="004105C5" w:rsidRPr="006B3E9D" w:rsidRDefault="004105C5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說明</w:t>
            </w:r>
          </w:p>
        </w:tc>
      </w:tr>
      <w:tr w:rsidR="004105C5" w:rsidRPr="006B3E9D" w14:paraId="5781380F" w14:textId="77777777" w:rsidTr="004105C5">
        <w:trPr>
          <w:trHeight w:val="454"/>
          <w:jc w:val="center"/>
        </w:trPr>
        <w:tc>
          <w:tcPr>
            <w:tcW w:w="552" w:type="dxa"/>
          </w:tcPr>
          <w:p w14:paraId="4B05CAA6" w14:textId="77777777" w:rsidR="004105C5" w:rsidRPr="006B3E9D" w:rsidRDefault="004105C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383C2A28" w14:textId="3B80ABBD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權限角色選單</w:t>
            </w:r>
            <w:r w:rsidRPr="006B3E9D">
              <w:rPr>
                <w:rFonts w:eastAsia="微軟正黑體" w:cs="Arial"/>
              </w:rPr>
              <w:t>/</w:t>
            </w:r>
            <w:r w:rsidRPr="006B3E9D">
              <w:rPr>
                <w:rFonts w:eastAsia="微軟正黑體" w:cs="Arial"/>
              </w:rPr>
              <w:t>廠商選單</w:t>
            </w:r>
            <w:r w:rsidRPr="006B3E9D">
              <w:rPr>
                <w:rFonts w:eastAsia="微軟正黑體" w:cs="Arial"/>
              </w:rPr>
              <w:t>/</w:t>
            </w:r>
            <w:r w:rsidRPr="006B3E9D">
              <w:rPr>
                <w:rFonts w:eastAsia="微軟正黑體" w:cs="Arial"/>
              </w:rPr>
              <w:t>合作夥伴選單</w:t>
            </w:r>
            <w:r w:rsidRPr="006B3E9D">
              <w:rPr>
                <w:rFonts w:eastAsia="微軟正黑體" w:cs="Arial"/>
              </w:rPr>
              <w:t xml:space="preserve"> TAB</w:t>
            </w:r>
          </w:p>
        </w:tc>
        <w:tc>
          <w:tcPr>
            <w:tcW w:w="1559" w:type="dxa"/>
          </w:tcPr>
          <w:p w14:paraId="772A10ED" w14:textId="5C8787B3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23D8507B" w14:textId="3D97C1D0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0" w:type="dxa"/>
          </w:tcPr>
          <w:p w14:paraId="3C94463E" w14:textId="01F32FD1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111" w:type="dxa"/>
          </w:tcPr>
          <w:p w14:paraId="78F5ED36" w14:textId="77777777" w:rsidR="004105C5" w:rsidRPr="006B3E9D" w:rsidRDefault="004105C5" w:rsidP="006B3E9D">
            <w:pPr>
              <w:pStyle w:val="a6"/>
              <w:numPr>
                <w:ilvl w:val="0"/>
                <w:numId w:val="378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依序顯示：</w:t>
            </w:r>
            <w:r w:rsidRPr="006B3E9D">
              <w:rPr>
                <w:rFonts w:eastAsia="微軟正黑體" w:cs="Arial"/>
              </w:rPr>
              <w:t>權限角色選單、廠商選單、合作夥伴選單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03F134BF" w14:textId="2D4794F5" w:rsidR="004105C5" w:rsidRPr="006B3E9D" w:rsidRDefault="004105C5" w:rsidP="006B3E9D">
            <w:pPr>
              <w:pStyle w:val="a6"/>
              <w:numPr>
                <w:ilvl w:val="0"/>
                <w:numId w:val="378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預設在權限角色選單</w:t>
            </w:r>
            <w:r w:rsidRPr="006B3E9D">
              <w:rPr>
                <w:rFonts w:eastAsia="微軟正黑體" w:cs="Arial"/>
                <w:color w:val="000000"/>
              </w:rPr>
              <w:t xml:space="preserve"> TAB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931637" w:rsidRPr="006B3E9D" w14:paraId="7A127A06" w14:textId="77777777" w:rsidTr="00797FCC">
        <w:trPr>
          <w:trHeight w:val="454"/>
          <w:jc w:val="center"/>
        </w:trPr>
        <w:tc>
          <w:tcPr>
            <w:tcW w:w="9766" w:type="dxa"/>
            <w:gridSpan w:val="6"/>
          </w:tcPr>
          <w:p w14:paraId="477BF929" w14:textId="272C3B26" w:rsidR="00931637" w:rsidRPr="006B3E9D" w:rsidRDefault="00931637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查詢條件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4105C5" w:rsidRPr="006B3E9D" w14:paraId="16F0B590" w14:textId="77777777" w:rsidTr="004105C5">
        <w:trPr>
          <w:trHeight w:val="454"/>
          <w:jc w:val="center"/>
        </w:trPr>
        <w:tc>
          <w:tcPr>
            <w:tcW w:w="552" w:type="dxa"/>
          </w:tcPr>
          <w:p w14:paraId="31E03A1B" w14:textId="77777777" w:rsidR="004105C5" w:rsidRPr="006B3E9D" w:rsidRDefault="004105C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0221F64E" w14:textId="4FD87726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角色</w:t>
            </w:r>
          </w:p>
        </w:tc>
        <w:tc>
          <w:tcPr>
            <w:tcW w:w="1559" w:type="dxa"/>
          </w:tcPr>
          <w:p w14:paraId="6BF2AF4D" w14:textId="15D186DA" w:rsidR="004105C5" w:rsidRPr="006B3E9D" w:rsidRDefault="005B16CD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roles</w:t>
            </w:r>
          </w:p>
        </w:tc>
        <w:tc>
          <w:tcPr>
            <w:tcW w:w="851" w:type="dxa"/>
          </w:tcPr>
          <w:p w14:paraId="583C1A2E" w14:textId="05153469" w:rsidR="004105C5" w:rsidRPr="006B3E9D" w:rsidRDefault="00A2797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0" w:type="dxa"/>
          </w:tcPr>
          <w:p w14:paraId="14C53533" w14:textId="1F1F6D8B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一般下拉選單</w:t>
            </w:r>
          </w:p>
        </w:tc>
        <w:tc>
          <w:tcPr>
            <w:tcW w:w="4111" w:type="dxa"/>
          </w:tcPr>
          <w:p w14:paraId="68C069CD" w14:textId="285CCE5E" w:rsidR="004105C5" w:rsidRPr="006B3E9D" w:rsidRDefault="004105C5" w:rsidP="006B3E9D">
            <w:pPr>
              <w:pStyle w:val="a6"/>
              <w:numPr>
                <w:ilvl w:val="0"/>
                <w:numId w:val="38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提示文字：請選擇。</w:t>
            </w:r>
          </w:p>
          <w:p w14:paraId="38A7C300" w14:textId="58555817" w:rsidR="004105C5" w:rsidRPr="006B3E9D" w:rsidRDefault="00556A25" w:rsidP="006B3E9D">
            <w:pPr>
              <w:pStyle w:val="a6"/>
              <w:numPr>
                <w:ilvl w:val="0"/>
                <w:numId w:val="38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請參考動作與事件</w:t>
            </w:r>
            <w:hyperlink w:anchor="角色init" w:history="1">
              <w:r w:rsidRPr="006B3E9D">
                <w:rPr>
                  <w:rStyle w:val="af8"/>
                  <w:rFonts w:eastAsia="微軟正黑體" w:cs="Arial"/>
                </w:rPr>
                <w:t>(</w:t>
              </w:r>
              <w:r w:rsidRPr="006B3E9D">
                <w:rPr>
                  <w:rStyle w:val="af8"/>
                  <w:rFonts w:eastAsia="微軟正黑體" w:cs="Arial"/>
                </w:rPr>
                <w:t>角色</w:t>
              </w:r>
              <w:r w:rsidRPr="006B3E9D">
                <w:rPr>
                  <w:rStyle w:val="af8"/>
                  <w:rFonts w:eastAsia="微軟正黑體" w:cs="Arial"/>
                </w:rPr>
                <w:t>)</w:t>
              </w:r>
            </w:hyperlink>
            <w:r w:rsidR="004105C5"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4105C5" w:rsidRPr="006B3E9D" w14:paraId="14F8DD69" w14:textId="77777777" w:rsidTr="004105C5">
        <w:trPr>
          <w:trHeight w:val="454"/>
          <w:jc w:val="center"/>
        </w:trPr>
        <w:tc>
          <w:tcPr>
            <w:tcW w:w="552" w:type="dxa"/>
          </w:tcPr>
          <w:p w14:paraId="337BD189" w14:textId="77777777" w:rsidR="004105C5" w:rsidRPr="006B3E9D" w:rsidRDefault="004105C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302241DF" w14:textId="2B0523F4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查詢</w:t>
            </w:r>
          </w:p>
        </w:tc>
        <w:tc>
          <w:tcPr>
            <w:tcW w:w="1559" w:type="dxa"/>
          </w:tcPr>
          <w:p w14:paraId="2D45DE55" w14:textId="06AEE7DB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6C6F1FF1" w14:textId="570DA8D6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0" w:type="dxa"/>
          </w:tcPr>
          <w:p w14:paraId="7E29622C" w14:textId="475A683B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111" w:type="dxa"/>
          </w:tcPr>
          <w:p w14:paraId="14A83B55" w14:textId="0D97E567" w:rsidR="004105C5" w:rsidRPr="006B3E9D" w:rsidRDefault="004105C5" w:rsidP="006B3E9D">
            <w:pPr>
              <w:pStyle w:val="a6"/>
              <w:numPr>
                <w:ilvl w:val="0"/>
                <w:numId w:val="39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請參考</w:t>
            </w:r>
            <w:r w:rsidR="00556A25" w:rsidRPr="006B3E9D">
              <w:rPr>
                <w:rFonts w:eastAsia="微軟正黑體" w:cs="Arial"/>
                <w:color w:val="000000"/>
              </w:rPr>
              <w:t>動作與事件</w:t>
            </w:r>
            <w:hyperlink w:anchor="查詢按鈕" w:history="1">
              <w:r w:rsidRPr="006B3E9D">
                <w:rPr>
                  <w:rStyle w:val="af8"/>
                  <w:rFonts w:eastAsia="微軟正黑體" w:cs="Arial"/>
                </w:rPr>
                <w:t>(</w:t>
              </w:r>
              <w:r w:rsidRPr="006B3E9D">
                <w:rPr>
                  <w:rStyle w:val="af8"/>
                  <w:rFonts w:eastAsia="微軟正黑體" w:cs="Arial"/>
                </w:rPr>
                <w:t>查詢</w:t>
              </w:r>
              <w:r w:rsidRPr="006B3E9D">
                <w:rPr>
                  <w:rStyle w:val="af8"/>
                  <w:rFonts w:eastAsia="微軟正黑體" w:cs="Arial"/>
                </w:rPr>
                <w:t>)</w:t>
              </w:r>
            </w:hyperlink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931637" w:rsidRPr="006B3E9D" w14:paraId="42E0592A" w14:textId="77777777" w:rsidTr="00797FCC">
        <w:trPr>
          <w:trHeight w:val="454"/>
          <w:jc w:val="center"/>
        </w:trPr>
        <w:tc>
          <w:tcPr>
            <w:tcW w:w="9766" w:type="dxa"/>
            <w:gridSpan w:val="6"/>
          </w:tcPr>
          <w:p w14:paraId="2A52BB18" w14:textId="77777777" w:rsidR="00931637" w:rsidRPr="006B3E9D" w:rsidRDefault="00931637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lastRenderedPageBreak/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查詢條件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931637" w:rsidRPr="006B3E9D" w14:paraId="55EA6565" w14:textId="77777777" w:rsidTr="00797FCC">
        <w:trPr>
          <w:trHeight w:val="454"/>
          <w:jc w:val="center"/>
        </w:trPr>
        <w:tc>
          <w:tcPr>
            <w:tcW w:w="9766" w:type="dxa"/>
            <w:gridSpan w:val="6"/>
          </w:tcPr>
          <w:p w14:paraId="33C98B1B" w14:textId="77777777" w:rsidR="00931637" w:rsidRPr="006B3E9D" w:rsidRDefault="00931637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功能按鈕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4105C5" w:rsidRPr="006B3E9D" w14:paraId="7B8965AD" w14:textId="77777777" w:rsidTr="004105C5">
        <w:trPr>
          <w:trHeight w:val="454"/>
          <w:jc w:val="center"/>
        </w:trPr>
        <w:tc>
          <w:tcPr>
            <w:tcW w:w="552" w:type="dxa"/>
          </w:tcPr>
          <w:p w14:paraId="1C40C4B0" w14:textId="77777777" w:rsidR="004105C5" w:rsidRPr="006B3E9D" w:rsidRDefault="004105C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7BC6441D" w14:textId="18073FD4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  <w:noProof/>
                <w:bdr w:val="single" w:sz="4" w:space="0" w:color="auto"/>
                <w:shd w:val="pct15" w:color="auto" w:fill="FFFFFF"/>
              </w:rPr>
            </w:pPr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新增權限角色</w:t>
            </w:r>
          </w:p>
        </w:tc>
        <w:tc>
          <w:tcPr>
            <w:tcW w:w="1559" w:type="dxa"/>
          </w:tcPr>
          <w:p w14:paraId="003004E0" w14:textId="5AFD0E8F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4D37ADE9" w14:textId="6E0B964C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0" w:type="dxa"/>
          </w:tcPr>
          <w:p w14:paraId="6C17A7BF" w14:textId="54E93CC3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111" w:type="dxa"/>
          </w:tcPr>
          <w:p w14:paraId="14FE5180" w14:textId="1FD0B56F" w:rsidR="004105C5" w:rsidRPr="006B3E9D" w:rsidRDefault="00556A25" w:rsidP="006B3E9D">
            <w:pPr>
              <w:pStyle w:val="a6"/>
              <w:numPr>
                <w:ilvl w:val="0"/>
                <w:numId w:val="39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</w:rPr>
              <w:t>請參考動作與事件</w:t>
            </w:r>
            <w:hyperlink w:anchor="新增權限角色click" w:history="1">
              <w:r w:rsidR="004105C5" w:rsidRPr="006B3E9D">
                <w:rPr>
                  <w:rStyle w:val="af8"/>
                  <w:rFonts w:eastAsia="微軟正黑體" w:cs="Arial"/>
                </w:rPr>
                <w:t>「新增權限角色</w:t>
              </w:r>
              <w:r w:rsidR="004105C5" w:rsidRPr="006B3E9D">
                <w:rPr>
                  <w:rStyle w:val="af8"/>
                  <w:rFonts w:eastAsia="微軟正黑體" w:cs="Arial"/>
                </w:rPr>
                <w:t>Pop-up</w:t>
              </w:r>
              <w:r w:rsidR="004105C5" w:rsidRPr="006B3E9D">
                <w:rPr>
                  <w:rStyle w:val="af8"/>
                  <w:rFonts w:eastAsia="微軟正黑體" w:cs="Arial"/>
                </w:rPr>
                <w:t>」</w:t>
              </w:r>
            </w:hyperlink>
            <w:r w:rsidR="004105C5"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931637" w:rsidRPr="006B3E9D" w14:paraId="7AACDA4B" w14:textId="77777777" w:rsidTr="00797FCC">
        <w:trPr>
          <w:trHeight w:val="454"/>
          <w:jc w:val="center"/>
        </w:trPr>
        <w:tc>
          <w:tcPr>
            <w:tcW w:w="9766" w:type="dxa"/>
            <w:gridSpan w:val="6"/>
          </w:tcPr>
          <w:p w14:paraId="7A4315EB" w14:textId="77777777" w:rsidR="00931637" w:rsidRPr="006B3E9D" w:rsidRDefault="00931637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功能按鈕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931637" w:rsidRPr="006B3E9D" w14:paraId="69D2BC38" w14:textId="77777777" w:rsidTr="00797FCC">
        <w:trPr>
          <w:trHeight w:val="454"/>
          <w:jc w:val="center"/>
        </w:trPr>
        <w:tc>
          <w:tcPr>
            <w:tcW w:w="9766" w:type="dxa"/>
            <w:gridSpan w:val="6"/>
          </w:tcPr>
          <w:p w14:paraId="543F6E19" w14:textId="77777777" w:rsidR="00931637" w:rsidRPr="006B3E9D" w:rsidRDefault="00931637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查詢結果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  <w:p w14:paraId="37F8D67F" w14:textId="0F42DF48" w:rsidR="00C96639" w:rsidRPr="006B3E9D" w:rsidRDefault="00C96639" w:rsidP="006B3E9D">
            <w:pPr>
              <w:pStyle w:val="a6"/>
              <w:numPr>
                <w:ilvl w:val="0"/>
                <w:numId w:val="84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系統預設排序欄位：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="00E62BE8" w:rsidRPr="006B3E9D">
              <w:rPr>
                <w:rFonts w:eastAsia="微軟正黑體" w:cs="Arial"/>
              </w:rPr>
              <w:t>modifiedDate</w:t>
            </w:r>
            <w:r w:rsidRPr="006B3E9D">
              <w:rPr>
                <w:rFonts w:eastAsia="微軟正黑體" w:cs="Arial"/>
                <w:color w:val="000000"/>
              </w:rPr>
              <w:t>](</w:t>
            </w:r>
            <w:r w:rsidR="0071496B" w:rsidRPr="006B3E9D">
              <w:rPr>
                <w:rFonts w:eastAsia="微軟正黑體" w:cs="Arial"/>
                <w:color w:val="000000"/>
              </w:rPr>
              <w:t>desc</w:t>
            </w:r>
            <w:r w:rsidRPr="006B3E9D">
              <w:rPr>
                <w:rFonts w:eastAsia="微軟正黑體" w:cs="Arial"/>
                <w:color w:val="000000"/>
              </w:rPr>
              <w:t>)</w:t>
            </w:r>
            <w:r w:rsidRPr="006B3E9D">
              <w:rPr>
                <w:rFonts w:eastAsia="微軟正黑體" w:cs="Arial"/>
                <w:color w:val="000000"/>
              </w:rPr>
              <w:t>，若是使用者選擇以其他欄位排序，將影響原系統預設排序結果。</w:t>
            </w:r>
          </w:p>
          <w:p w14:paraId="6ED919D0" w14:textId="6D1D6501" w:rsidR="00C96639" w:rsidRPr="006B3E9D" w:rsidRDefault="00C96639" w:rsidP="006B3E9D">
            <w:pPr>
              <w:pStyle w:val="a6"/>
              <w:numPr>
                <w:ilvl w:val="0"/>
                <w:numId w:val="84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="004105C5" w:rsidRPr="006B3E9D">
              <w:rPr>
                <w:rFonts w:eastAsia="微軟正黑體" w:cs="Arial"/>
                <w:b/>
                <w:bCs/>
                <w:color w:val="000000"/>
              </w:rPr>
              <w:t>sortable</w:t>
            </w:r>
            <w:r w:rsidRPr="006B3E9D">
              <w:rPr>
                <w:rFonts w:eastAsia="微軟正黑體" w:cs="Arial"/>
                <w:color w:val="000000"/>
              </w:rPr>
              <w:t>表示使用者可以決定該欄位遞增、遞減排序，未提及欄位表示系統不提供自行決定該欄位排序方式。</w:t>
            </w:r>
          </w:p>
          <w:p w14:paraId="7D2E0715" w14:textId="234DCAB1" w:rsidR="00C96639" w:rsidRPr="006B3E9D" w:rsidRDefault="00C96639" w:rsidP="006B3E9D">
            <w:pPr>
              <w:pStyle w:val="a6"/>
              <w:numPr>
                <w:ilvl w:val="0"/>
                <w:numId w:val="84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="004105C5" w:rsidRPr="006B3E9D">
              <w:rPr>
                <w:rFonts w:eastAsia="微軟正黑體" w:cs="Arial"/>
                <w:b/>
                <w:bCs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表示該欄位可編輯，未提及欄位表示不可編輯欄位內容。</w:t>
            </w:r>
          </w:p>
        </w:tc>
      </w:tr>
      <w:tr w:rsidR="002D3585" w:rsidRPr="006B3E9D" w14:paraId="07EFF76D" w14:textId="77777777" w:rsidTr="004105C5">
        <w:trPr>
          <w:trHeight w:val="454"/>
          <w:jc w:val="center"/>
        </w:trPr>
        <w:tc>
          <w:tcPr>
            <w:tcW w:w="552" w:type="dxa"/>
          </w:tcPr>
          <w:p w14:paraId="4804D093" w14:textId="77777777" w:rsidR="002D3585" w:rsidRPr="006B3E9D" w:rsidRDefault="002D358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7BC272BD" w14:textId="3811FB06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群組名稱</w:t>
            </w:r>
          </w:p>
        </w:tc>
        <w:tc>
          <w:tcPr>
            <w:tcW w:w="1559" w:type="dxa"/>
          </w:tcPr>
          <w:p w14:paraId="6DB8A69B" w14:textId="1DF0F3E9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groupName</w:t>
            </w:r>
          </w:p>
        </w:tc>
        <w:tc>
          <w:tcPr>
            <w:tcW w:w="851" w:type="dxa"/>
          </w:tcPr>
          <w:p w14:paraId="5FDC825D" w14:textId="6C85E8DD" w:rsidR="002D3585" w:rsidRPr="006B3E9D" w:rsidRDefault="00A2797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0" w:type="dxa"/>
          </w:tcPr>
          <w:p w14:paraId="298225F1" w14:textId="7B28FD1E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111" w:type="dxa"/>
          </w:tcPr>
          <w:p w14:paraId="285F0D53" w14:textId="4BBFF7B0" w:rsidR="002D3585" w:rsidRPr="006B3E9D" w:rsidRDefault="002D3585" w:rsidP="006B3E9D">
            <w:pPr>
              <w:pStyle w:val="a6"/>
              <w:numPr>
                <w:ilvl w:val="0"/>
                <w:numId w:val="40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groupName</w:t>
            </w:r>
            <w:r w:rsidRPr="006B3E9D">
              <w:rPr>
                <w:rFonts w:eastAsia="微軟正黑體" w:cs="Arial"/>
                <w:color w:val="000000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00F66792" w14:textId="5F648B41" w:rsidR="002D3585" w:rsidRPr="006B3E9D" w:rsidRDefault="002D3585" w:rsidP="006B3E9D">
            <w:pPr>
              <w:pStyle w:val="a6"/>
              <w:numPr>
                <w:ilvl w:val="0"/>
                <w:numId w:val="40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sortable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2D3585" w:rsidRPr="006B3E9D" w14:paraId="76D431C7" w14:textId="77777777" w:rsidTr="004105C5">
        <w:trPr>
          <w:trHeight w:val="454"/>
          <w:jc w:val="center"/>
        </w:trPr>
        <w:tc>
          <w:tcPr>
            <w:tcW w:w="552" w:type="dxa"/>
          </w:tcPr>
          <w:p w14:paraId="1BF3CA99" w14:textId="77777777" w:rsidR="002D3585" w:rsidRPr="006B3E9D" w:rsidRDefault="002D358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72AFFED2" w14:textId="3A9057A0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群組描述</w:t>
            </w:r>
          </w:p>
        </w:tc>
        <w:tc>
          <w:tcPr>
            <w:tcW w:w="1559" w:type="dxa"/>
          </w:tcPr>
          <w:p w14:paraId="64CFBF6D" w14:textId="3FC9F468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groupDescription</w:t>
            </w:r>
          </w:p>
        </w:tc>
        <w:tc>
          <w:tcPr>
            <w:tcW w:w="851" w:type="dxa"/>
          </w:tcPr>
          <w:p w14:paraId="10EFA7DF" w14:textId="7BD6C58E" w:rsidR="002D3585" w:rsidRPr="006B3E9D" w:rsidRDefault="00A2797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0" w:type="dxa"/>
          </w:tcPr>
          <w:p w14:paraId="5507BF5F" w14:textId="1BF51689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111" w:type="dxa"/>
          </w:tcPr>
          <w:p w14:paraId="033DFEEF" w14:textId="060C7563" w:rsidR="002D3585" w:rsidRPr="006B3E9D" w:rsidRDefault="002D3585" w:rsidP="006B3E9D">
            <w:pPr>
              <w:pStyle w:val="a6"/>
              <w:numPr>
                <w:ilvl w:val="0"/>
                <w:numId w:val="401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groupDescription</w:t>
            </w:r>
            <w:r w:rsidRPr="006B3E9D">
              <w:rPr>
                <w:rFonts w:eastAsia="微軟正黑體" w:cs="Arial"/>
                <w:color w:val="000000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2545838B" w14:textId="26F05C67" w:rsidR="002D3585" w:rsidRPr="006B3E9D" w:rsidRDefault="002D3585" w:rsidP="006B3E9D">
            <w:pPr>
              <w:pStyle w:val="a6"/>
              <w:numPr>
                <w:ilvl w:val="0"/>
                <w:numId w:val="401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sortable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2D3585" w:rsidRPr="006B3E9D" w14:paraId="6D52464D" w14:textId="77777777" w:rsidTr="004105C5">
        <w:trPr>
          <w:trHeight w:val="454"/>
          <w:jc w:val="center"/>
        </w:trPr>
        <w:tc>
          <w:tcPr>
            <w:tcW w:w="552" w:type="dxa"/>
          </w:tcPr>
          <w:p w14:paraId="458687AB" w14:textId="77777777" w:rsidR="002D3585" w:rsidRPr="006B3E9D" w:rsidRDefault="002D358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550F8602" w14:textId="092CA3AC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狀態</w:t>
            </w:r>
          </w:p>
        </w:tc>
        <w:tc>
          <w:tcPr>
            <w:tcW w:w="1559" w:type="dxa"/>
          </w:tcPr>
          <w:p w14:paraId="4F94E13A" w14:textId="41B20D8D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status</w:t>
            </w:r>
          </w:p>
        </w:tc>
        <w:tc>
          <w:tcPr>
            <w:tcW w:w="851" w:type="dxa"/>
          </w:tcPr>
          <w:p w14:paraId="1D915A7E" w14:textId="5171839E" w:rsidR="002D3585" w:rsidRPr="006B3E9D" w:rsidRDefault="00A2797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0" w:type="dxa"/>
          </w:tcPr>
          <w:p w14:paraId="6C49673E" w14:textId="1071B585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SwitchBtn</w:t>
            </w:r>
          </w:p>
        </w:tc>
        <w:tc>
          <w:tcPr>
            <w:tcW w:w="4111" w:type="dxa"/>
          </w:tcPr>
          <w:p w14:paraId="4C3AF74C" w14:textId="67BB40C2" w:rsidR="002D3585" w:rsidRPr="006B3E9D" w:rsidRDefault="002D3585" w:rsidP="006B3E9D">
            <w:pPr>
              <w:pStyle w:val="a6"/>
              <w:numPr>
                <w:ilvl w:val="0"/>
                <w:numId w:val="40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status</w:t>
            </w:r>
            <w:r w:rsidRPr="006B3E9D">
              <w:rPr>
                <w:rFonts w:eastAsia="微軟正黑體" w:cs="Arial"/>
                <w:color w:val="000000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1B613A3E" w14:textId="5A0CD70F" w:rsidR="002D3585" w:rsidRPr="006B3E9D" w:rsidRDefault="002D3585" w:rsidP="006B3E9D">
            <w:pPr>
              <w:pStyle w:val="a6"/>
              <w:numPr>
                <w:ilvl w:val="0"/>
                <w:numId w:val="40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4D2A5D83" w14:textId="0809D863" w:rsidR="002D3585" w:rsidRPr="006B3E9D" w:rsidRDefault="00556A25" w:rsidP="006B3E9D">
            <w:pPr>
              <w:pStyle w:val="a6"/>
              <w:numPr>
                <w:ilvl w:val="0"/>
                <w:numId w:val="40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</w:rPr>
              <w:t>請參考動作與事件</w:t>
            </w:r>
            <w:r w:rsidRPr="006B3E9D">
              <w:rPr>
                <w:rFonts w:eastAsia="微軟正黑體" w:cs="Arial"/>
              </w:rPr>
              <w:t>(</w:t>
            </w:r>
            <w:hyperlink w:anchor="狀態切換" w:history="1">
              <w:r w:rsidRPr="006B3E9D">
                <w:rPr>
                  <w:rStyle w:val="af8"/>
                  <w:rFonts w:eastAsia="微軟正黑體" w:cs="Arial"/>
                </w:rPr>
                <w:t>狀態</w:t>
              </w:r>
            </w:hyperlink>
            <w:r w:rsidRPr="006B3E9D">
              <w:rPr>
                <w:rFonts w:eastAsia="微軟正黑體" w:cs="Arial"/>
              </w:rPr>
              <w:t>)</w:t>
            </w:r>
            <w:r w:rsidR="002D3585" w:rsidRPr="006B3E9D">
              <w:rPr>
                <w:rFonts w:eastAsia="微軟正黑體" w:cs="Arial"/>
              </w:rPr>
              <w:t>。</w:t>
            </w:r>
          </w:p>
        </w:tc>
      </w:tr>
      <w:tr w:rsidR="002D3585" w:rsidRPr="006B3E9D" w14:paraId="57EF4B58" w14:textId="77777777" w:rsidTr="004105C5">
        <w:trPr>
          <w:trHeight w:val="454"/>
          <w:jc w:val="center"/>
        </w:trPr>
        <w:tc>
          <w:tcPr>
            <w:tcW w:w="552" w:type="dxa"/>
          </w:tcPr>
          <w:p w14:paraId="3A2C748F" w14:textId="77777777" w:rsidR="002D3585" w:rsidRPr="006B3E9D" w:rsidRDefault="002D358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56806904" w14:textId="64CBC39A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最後異動人員</w:t>
            </w:r>
          </w:p>
        </w:tc>
        <w:tc>
          <w:tcPr>
            <w:tcW w:w="1559" w:type="dxa"/>
          </w:tcPr>
          <w:p w14:paraId="17499AD8" w14:textId="730FFD08" w:rsidR="002D3585" w:rsidRPr="006B3E9D" w:rsidRDefault="00E62BE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modified</w:t>
            </w:r>
            <w:r w:rsidR="002D3585" w:rsidRPr="006B3E9D">
              <w:rPr>
                <w:rFonts w:eastAsia="微軟正黑體" w:cs="Arial"/>
              </w:rPr>
              <w:t>By</w:t>
            </w:r>
          </w:p>
        </w:tc>
        <w:tc>
          <w:tcPr>
            <w:tcW w:w="851" w:type="dxa"/>
          </w:tcPr>
          <w:p w14:paraId="7DC60284" w14:textId="60A3572D" w:rsidR="002D3585" w:rsidRPr="006B3E9D" w:rsidRDefault="00A2797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0" w:type="dxa"/>
          </w:tcPr>
          <w:p w14:paraId="305B8F0B" w14:textId="2BEC330B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111" w:type="dxa"/>
          </w:tcPr>
          <w:p w14:paraId="438B7409" w14:textId="6F3B7918" w:rsidR="002D3585" w:rsidRPr="006B3E9D" w:rsidRDefault="002D3585" w:rsidP="006B3E9D">
            <w:pPr>
              <w:pStyle w:val="a6"/>
              <w:numPr>
                <w:ilvl w:val="0"/>
                <w:numId w:val="40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</w:t>
            </w:r>
            <w:r w:rsidR="00E62BE8" w:rsidRPr="006B3E9D">
              <w:rPr>
                <w:rFonts w:eastAsia="微軟正黑體" w:cs="Arial"/>
              </w:rPr>
              <w:t>modifiedBy</w:t>
            </w:r>
            <w:r w:rsidR="00E62BE8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2D3585" w:rsidRPr="006B3E9D" w14:paraId="222A55CB" w14:textId="77777777" w:rsidTr="004105C5">
        <w:trPr>
          <w:trHeight w:val="454"/>
          <w:jc w:val="center"/>
        </w:trPr>
        <w:tc>
          <w:tcPr>
            <w:tcW w:w="552" w:type="dxa"/>
          </w:tcPr>
          <w:p w14:paraId="365FFA7A" w14:textId="77777777" w:rsidR="002D3585" w:rsidRPr="006B3E9D" w:rsidRDefault="002D358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1B18E1E1" w14:textId="72E129FF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最後異動時間</w:t>
            </w:r>
          </w:p>
        </w:tc>
        <w:tc>
          <w:tcPr>
            <w:tcW w:w="1559" w:type="dxa"/>
          </w:tcPr>
          <w:p w14:paraId="249E3A20" w14:textId="05EA67C6" w:rsidR="00E62BE8" w:rsidRPr="006B3E9D" w:rsidRDefault="00E62BE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modifiedDate</w:t>
            </w:r>
          </w:p>
        </w:tc>
        <w:tc>
          <w:tcPr>
            <w:tcW w:w="851" w:type="dxa"/>
          </w:tcPr>
          <w:p w14:paraId="652898BE" w14:textId="6CEB58A9" w:rsidR="002D3585" w:rsidRPr="006B3E9D" w:rsidRDefault="00A2797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date</w:t>
            </w:r>
          </w:p>
        </w:tc>
        <w:tc>
          <w:tcPr>
            <w:tcW w:w="850" w:type="dxa"/>
          </w:tcPr>
          <w:p w14:paraId="617896ED" w14:textId="4E36BE5F" w:rsidR="002D3585" w:rsidRPr="006B3E9D" w:rsidRDefault="002D358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111" w:type="dxa"/>
          </w:tcPr>
          <w:p w14:paraId="5520D6F9" w14:textId="1CCC03E5" w:rsidR="002D3585" w:rsidRPr="006B3E9D" w:rsidRDefault="002D3585" w:rsidP="006B3E9D">
            <w:pPr>
              <w:pStyle w:val="a6"/>
              <w:numPr>
                <w:ilvl w:val="0"/>
                <w:numId w:val="40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</w:t>
            </w:r>
            <w:r w:rsidR="00E62BE8" w:rsidRPr="006B3E9D">
              <w:rPr>
                <w:rFonts w:eastAsia="微軟正黑體" w:cs="Arial"/>
              </w:rPr>
              <w:t>modifiedDate</w:t>
            </w:r>
            <w:r w:rsidR="00E62BE8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6ABADBDD" w14:textId="23BC71E7" w:rsidR="002D3585" w:rsidRPr="006B3E9D" w:rsidRDefault="002D3585" w:rsidP="006B3E9D">
            <w:pPr>
              <w:pStyle w:val="a6"/>
              <w:numPr>
                <w:ilvl w:val="0"/>
                <w:numId w:val="40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格式：</w:t>
            </w:r>
            <w:r w:rsidR="00E62BE8" w:rsidRPr="006B3E9D">
              <w:rPr>
                <w:rFonts w:eastAsia="微軟正黑體" w:cs="Arial"/>
                <w:color w:val="000000"/>
              </w:rPr>
              <w:t>yyyy</w:t>
            </w:r>
            <w:r w:rsidRPr="006B3E9D">
              <w:rPr>
                <w:rFonts w:eastAsia="微軟正黑體" w:cs="Arial"/>
                <w:color w:val="000000"/>
              </w:rPr>
              <w:t>/MM/</w:t>
            </w:r>
            <w:r w:rsidR="00E62BE8" w:rsidRPr="006B3E9D">
              <w:rPr>
                <w:rFonts w:eastAsia="微軟正黑體" w:cs="Arial"/>
                <w:color w:val="000000"/>
              </w:rPr>
              <w:t>dd</w:t>
            </w:r>
            <w:r w:rsidRPr="006B3E9D">
              <w:rPr>
                <w:rFonts w:eastAsia="微軟正黑體" w:cs="Arial"/>
                <w:color w:val="000000"/>
              </w:rPr>
              <w:t xml:space="preserve"> HH:mm:ss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6A42DD22" w14:textId="6782B875" w:rsidR="002D3585" w:rsidRPr="006B3E9D" w:rsidRDefault="002D3585" w:rsidP="006B3E9D">
            <w:pPr>
              <w:pStyle w:val="a6"/>
              <w:numPr>
                <w:ilvl w:val="0"/>
                <w:numId w:val="40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sortable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4105C5" w:rsidRPr="006B3E9D" w14:paraId="26BBE26B" w14:textId="77777777" w:rsidTr="004105C5">
        <w:trPr>
          <w:trHeight w:val="454"/>
          <w:jc w:val="center"/>
        </w:trPr>
        <w:tc>
          <w:tcPr>
            <w:tcW w:w="552" w:type="dxa"/>
          </w:tcPr>
          <w:p w14:paraId="085FDE67" w14:textId="77777777" w:rsidR="004105C5" w:rsidRPr="006B3E9D" w:rsidRDefault="004105C5" w:rsidP="006B3E9D">
            <w:pPr>
              <w:pStyle w:val="a6"/>
              <w:numPr>
                <w:ilvl w:val="0"/>
                <w:numId w:val="37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60E3D495" w14:textId="5EAFE54D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操作</w:t>
            </w:r>
          </w:p>
        </w:tc>
        <w:tc>
          <w:tcPr>
            <w:tcW w:w="1559" w:type="dxa"/>
          </w:tcPr>
          <w:p w14:paraId="1F5F36B1" w14:textId="7A6B2A1B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22C1E09F" w14:textId="7655F96B" w:rsidR="004105C5" w:rsidRPr="006B3E9D" w:rsidRDefault="00A2797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icon</w:t>
            </w:r>
          </w:p>
        </w:tc>
        <w:tc>
          <w:tcPr>
            <w:tcW w:w="850" w:type="dxa"/>
          </w:tcPr>
          <w:p w14:paraId="02D2EFB5" w14:textId="13ECA6CD" w:rsidR="004105C5" w:rsidRPr="006B3E9D" w:rsidRDefault="004105C5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111" w:type="dxa"/>
          </w:tcPr>
          <w:p w14:paraId="3A86008D" w14:textId="3AD6E2B9" w:rsidR="004105C5" w:rsidRPr="006B3E9D" w:rsidRDefault="004105C5" w:rsidP="006B3E9D">
            <w:pPr>
              <w:pStyle w:val="a6"/>
              <w:numPr>
                <w:ilvl w:val="0"/>
                <w:numId w:val="403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依序顯示：編輯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</w:rPr>
              <w:t>、刪除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1065CF91" w14:textId="7A464233" w:rsidR="004105C5" w:rsidRPr="006B3E9D" w:rsidRDefault="004105C5" w:rsidP="006B3E9D">
            <w:pPr>
              <w:pStyle w:val="a6"/>
              <w:numPr>
                <w:ilvl w:val="0"/>
                <w:numId w:val="403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顯示編輯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  <w:color w:val="000000"/>
              </w:rPr>
              <w:t>，</w:t>
            </w:r>
            <w:r w:rsidR="00556A25" w:rsidRPr="006B3E9D">
              <w:rPr>
                <w:rFonts w:eastAsia="微軟正黑體" w:cs="Arial"/>
                <w:color w:val="000000"/>
              </w:rPr>
              <w:t>請參考動作與事件</w:t>
            </w:r>
            <w:r w:rsidR="00556A25" w:rsidRPr="006B3E9D">
              <w:rPr>
                <w:rFonts w:eastAsia="微軟正黑體" w:cs="Arial"/>
                <w:color w:val="000000"/>
              </w:rPr>
              <w:t>(</w:t>
            </w:r>
            <w:hyperlink w:anchor="維護權限角色click" w:history="1">
              <w:r w:rsidR="00556A25" w:rsidRPr="006B3E9D">
                <w:rPr>
                  <w:rStyle w:val="af8"/>
                  <w:rFonts w:eastAsia="微軟正黑體" w:cs="Arial"/>
                </w:rPr>
                <w:t>維護權限角色</w:t>
              </w:r>
            </w:hyperlink>
            <w:r w:rsidR="00556A25" w:rsidRPr="006B3E9D">
              <w:rPr>
                <w:rFonts w:eastAsia="微軟正黑體" w:cs="Arial"/>
                <w:color w:val="000000"/>
              </w:rPr>
              <w:t>)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7142B237" w14:textId="4B54C70B" w:rsidR="004105C5" w:rsidRPr="006B3E9D" w:rsidRDefault="004105C5" w:rsidP="006B3E9D">
            <w:pPr>
              <w:pStyle w:val="a6"/>
              <w:numPr>
                <w:ilvl w:val="0"/>
                <w:numId w:val="403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顯示刪除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  <w:color w:val="000000"/>
              </w:rPr>
              <w:t>，點選後</w:t>
            </w:r>
            <w:r w:rsidR="005B16CD" w:rsidRPr="006B3E9D">
              <w:rPr>
                <w:rFonts w:eastAsia="微軟正黑體" w:cs="Arial"/>
                <w:color w:val="000000"/>
              </w:rPr>
              <w:t>請參考動作與事件</w:t>
            </w:r>
            <w:r w:rsidR="005B16CD" w:rsidRPr="006B3E9D">
              <w:rPr>
                <w:rFonts w:eastAsia="微軟正黑體" w:cs="Arial"/>
                <w:color w:val="000000"/>
              </w:rPr>
              <w:t>(</w:t>
            </w:r>
            <w:hyperlink w:anchor="刪除click" w:history="1">
              <w:r w:rsidR="005B16CD" w:rsidRPr="006B3E9D">
                <w:rPr>
                  <w:rStyle w:val="af8"/>
                  <w:rFonts w:eastAsia="微軟正黑體" w:cs="Arial"/>
                </w:rPr>
                <w:t>刪除</w:t>
              </w:r>
            </w:hyperlink>
            <w:r w:rsidR="005B16CD" w:rsidRPr="006B3E9D">
              <w:rPr>
                <w:rFonts w:eastAsia="微軟正黑體" w:cs="Arial"/>
                <w:color w:val="000000"/>
              </w:rPr>
              <w:t>)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8C0EB7" w:rsidRPr="006B3E9D" w14:paraId="15A20010" w14:textId="77777777" w:rsidTr="00797FCC">
        <w:trPr>
          <w:trHeight w:val="454"/>
          <w:jc w:val="center"/>
        </w:trPr>
        <w:tc>
          <w:tcPr>
            <w:tcW w:w="9766" w:type="dxa"/>
            <w:gridSpan w:val="6"/>
          </w:tcPr>
          <w:p w14:paraId="43AB1719" w14:textId="6F7E8D4E" w:rsidR="008C0EB7" w:rsidRPr="006B3E9D" w:rsidRDefault="008C0EB7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查詢結果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</w:tbl>
    <w:p w14:paraId="60E9006F" w14:textId="20BAB863" w:rsidR="002E64EC" w:rsidRPr="006B3E9D" w:rsidRDefault="004105C5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13" w:name="_Toc156984383"/>
      <w:bookmarkStart w:id="14" w:name="權限角色"/>
      <w:bookmarkStart w:id="15" w:name="_Toc168652639"/>
      <w:r w:rsidRPr="006B3E9D">
        <w:rPr>
          <w:rFonts w:eastAsia="微軟正黑體" w:cs="Arial"/>
        </w:rPr>
        <w:t>動作與事件</w:t>
      </w:r>
      <w:bookmarkEnd w:id="13"/>
      <w:bookmarkEnd w:id="15"/>
    </w:p>
    <w:tbl>
      <w:tblPr>
        <w:tblStyle w:val="af1"/>
        <w:tblW w:w="9889" w:type="dxa"/>
        <w:tblLook w:val="04A0" w:firstRow="1" w:lastRow="0" w:firstColumn="1" w:lastColumn="0" w:noHBand="0" w:noVBand="1"/>
      </w:tblPr>
      <w:tblGrid>
        <w:gridCol w:w="1282"/>
        <w:gridCol w:w="1004"/>
        <w:gridCol w:w="1293"/>
        <w:gridCol w:w="4835"/>
        <w:gridCol w:w="1475"/>
      </w:tblGrid>
      <w:tr w:rsidR="004105C5" w:rsidRPr="006B3E9D" w14:paraId="72DDF97B" w14:textId="77777777" w:rsidTr="001201CF">
        <w:tc>
          <w:tcPr>
            <w:tcW w:w="1282" w:type="dxa"/>
          </w:tcPr>
          <w:p w14:paraId="67F458C7" w14:textId="77777777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元件</w:t>
            </w:r>
          </w:p>
        </w:tc>
        <w:tc>
          <w:tcPr>
            <w:tcW w:w="1004" w:type="dxa"/>
          </w:tcPr>
          <w:p w14:paraId="23FEB1C5" w14:textId="77777777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動作</w:t>
            </w:r>
          </w:p>
        </w:tc>
        <w:tc>
          <w:tcPr>
            <w:tcW w:w="1293" w:type="dxa"/>
          </w:tcPr>
          <w:p w14:paraId="7CF6A67C" w14:textId="77777777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檢核</w:t>
            </w:r>
          </w:p>
        </w:tc>
        <w:tc>
          <w:tcPr>
            <w:tcW w:w="4835" w:type="dxa"/>
          </w:tcPr>
          <w:p w14:paraId="1D5DCDAC" w14:textId="77777777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說明</w:t>
            </w:r>
          </w:p>
        </w:tc>
        <w:tc>
          <w:tcPr>
            <w:tcW w:w="1475" w:type="dxa"/>
          </w:tcPr>
          <w:p w14:paraId="32A8053E" w14:textId="77777777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錯誤處理</w:t>
            </w:r>
          </w:p>
        </w:tc>
      </w:tr>
      <w:tr w:rsidR="004105C5" w:rsidRPr="006B3E9D" w14:paraId="5335F628" w14:textId="77777777" w:rsidTr="001201CF">
        <w:tc>
          <w:tcPr>
            <w:tcW w:w="1282" w:type="dxa"/>
          </w:tcPr>
          <w:p w14:paraId="48B8DB58" w14:textId="085B4592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16" w:name="查詢角色清單"/>
            <w:bookmarkStart w:id="17" w:name="查詢按鈕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查詢</w:t>
            </w:r>
            <w:bookmarkEnd w:id="16"/>
            <w:bookmarkEnd w:id="17"/>
          </w:p>
        </w:tc>
        <w:tc>
          <w:tcPr>
            <w:tcW w:w="1004" w:type="dxa"/>
          </w:tcPr>
          <w:p w14:paraId="76C39BF4" w14:textId="77777777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4942C970" w14:textId="77777777" w:rsidR="004105C5" w:rsidRPr="006B3E9D" w:rsidRDefault="004105C5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4835" w:type="dxa"/>
          </w:tcPr>
          <w:p w14:paraId="408115C0" w14:textId="77777777" w:rsidR="002B5FBC" w:rsidRPr="006B3E9D" w:rsidRDefault="002B5FBC" w:rsidP="006B3E9D">
            <w:pPr>
              <w:pStyle w:val="SA"/>
              <w:numPr>
                <w:ilvl w:val="0"/>
                <w:numId w:val="900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查詢條件：</w:t>
            </w:r>
            <w:r w:rsidRPr="006B3E9D">
              <w:rPr>
                <w:rFonts w:eastAsia="微軟正黑體" w:cs="Arial"/>
              </w:rPr>
              <w:t xml:space="preserve"> </w:t>
            </w:r>
          </w:p>
          <w:p w14:paraId="332C4875" w14:textId="77777777" w:rsidR="002B5FBC" w:rsidRPr="006B3E9D" w:rsidRDefault="002B5FBC" w:rsidP="006B3E9D">
            <w:pPr>
              <w:pStyle w:val="SA"/>
              <w:numPr>
                <w:ilvl w:val="1"/>
                <w:numId w:val="900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lastRenderedPageBreak/>
              <w:t>若為權限角色選單</w:t>
            </w:r>
            <w:r w:rsidRPr="006B3E9D">
              <w:rPr>
                <w:rFonts w:eastAsia="微軟正黑體" w:cs="Arial"/>
              </w:rPr>
              <w:t>TAB</w:t>
            </w:r>
            <w:r w:rsidRPr="006B3E9D">
              <w:rPr>
                <w:rFonts w:eastAsia="微軟正黑體" w:cs="Arial"/>
              </w:rPr>
              <w:t>，</w:t>
            </w:r>
            <w:r w:rsidRPr="006B3E9D">
              <w:rPr>
                <w:rFonts w:eastAsia="微軟正黑體" w:cs="Arial"/>
                <w:color w:val="000000"/>
              </w:rPr>
              <w:t>依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Pr="006B3E9D">
              <w:rPr>
                <w:rFonts w:eastAsia="微軟正黑體" w:cs="Arial"/>
                <w:color w:val="000000"/>
              </w:rPr>
              <w:t>權限角色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>查詢。</w:t>
            </w:r>
          </w:p>
          <w:p w14:paraId="44E484F3" w14:textId="77777777" w:rsidR="002B5FBC" w:rsidRPr="006B3E9D" w:rsidRDefault="002B5FBC" w:rsidP="006B3E9D">
            <w:pPr>
              <w:pStyle w:val="SA"/>
              <w:numPr>
                <w:ilvl w:val="1"/>
                <w:numId w:val="900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若為廠商選單</w:t>
            </w:r>
            <w:r w:rsidRPr="006B3E9D">
              <w:rPr>
                <w:rFonts w:eastAsia="微軟正黑體" w:cs="Arial"/>
              </w:rPr>
              <w:t>TAB</w:t>
            </w:r>
            <w:r w:rsidRPr="006B3E9D">
              <w:rPr>
                <w:rFonts w:eastAsia="微軟正黑體" w:cs="Arial"/>
              </w:rPr>
              <w:t>，</w:t>
            </w:r>
            <w:r w:rsidRPr="006B3E9D">
              <w:rPr>
                <w:rFonts w:eastAsia="微軟正黑體" w:cs="Arial"/>
                <w:color w:val="000000"/>
              </w:rPr>
              <w:t>依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Pr="006B3E9D">
              <w:rPr>
                <w:rFonts w:eastAsia="微軟正黑體" w:cs="Arial"/>
              </w:rPr>
              <w:t>統一編號</w:t>
            </w:r>
            <w:r w:rsidRPr="006B3E9D">
              <w:rPr>
                <w:rFonts w:eastAsia="微軟正黑體" w:cs="Arial"/>
              </w:rPr>
              <w:t>/</w:t>
            </w:r>
            <w:r w:rsidRPr="006B3E9D">
              <w:rPr>
                <w:rFonts w:eastAsia="微軟正黑體" w:cs="Arial"/>
              </w:rPr>
              <w:t>身分證字號</w:t>
            </w:r>
            <w:r w:rsidRPr="006B3E9D">
              <w:rPr>
                <w:rFonts w:eastAsia="微軟正黑體" w:cs="Arial"/>
                <w:color w:val="000000"/>
              </w:rPr>
              <w:t>]+[</w:t>
            </w:r>
            <w:r w:rsidRPr="006B3E9D">
              <w:rPr>
                <w:rFonts w:eastAsia="微軟正黑體" w:cs="Arial"/>
              </w:rPr>
              <w:t>廠商名稱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>查詢。</w:t>
            </w:r>
          </w:p>
          <w:p w14:paraId="41216AB6" w14:textId="1E2509A0" w:rsidR="004105C5" w:rsidRPr="006B3E9D" w:rsidRDefault="002B5FBC" w:rsidP="006B3E9D">
            <w:pPr>
              <w:pStyle w:val="SA"/>
              <w:numPr>
                <w:ilvl w:val="1"/>
                <w:numId w:val="900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若為合作夥伴選單</w:t>
            </w:r>
            <w:r w:rsidRPr="006B3E9D">
              <w:rPr>
                <w:rFonts w:eastAsia="微軟正黑體" w:cs="Arial"/>
              </w:rPr>
              <w:t>TAB</w:t>
            </w:r>
            <w:r w:rsidRPr="006B3E9D">
              <w:rPr>
                <w:rFonts w:eastAsia="微軟正黑體" w:cs="Arial"/>
              </w:rPr>
              <w:t>，</w:t>
            </w:r>
            <w:r w:rsidRPr="006B3E9D">
              <w:rPr>
                <w:rFonts w:eastAsia="微軟正黑體" w:cs="Arial"/>
                <w:color w:val="000000"/>
              </w:rPr>
              <w:t>依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Pr="006B3E9D">
              <w:rPr>
                <w:rFonts w:eastAsia="微軟正黑體" w:cs="Arial"/>
              </w:rPr>
              <w:t>合作夥伴姓名</w:t>
            </w:r>
            <w:r w:rsidRPr="006B3E9D">
              <w:rPr>
                <w:rFonts w:eastAsia="微軟正黑體" w:cs="Arial"/>
                <w:color w:val="000000"/>
              </w:rPr>
              <w:t>]+[</w:t>
            </w:r>
            <w:r w:rsidRPr="006B3E9D">
              <w:rPr>
                <w:rFonts w:eastAsia="微軟正黑體" w:cs="Arial"/>
              </w:rPr>
              <w:t>合作角色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>查詢。</w:t>
            </w:r>
          </w:p>
        </w:tc>
        <w:tc>
          <w:tcPr>
            <w:tcW w:w="1475" w:type="dxa"/>
          </w:tcPr>
          <w:p w14:paraId="3A07AAF3" w14:textId="77777777" w:rsidR="004105C5" w:rsidRPr="006B3E9D" w:rsidRDefault="004105C5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2B5FBC" w:rsidRPr="006B3E9D" w14:paraId="3FF7ECEA" w14:textId="77777777" w:rsidTr="001201CF">
        <w:tc>
          <w:tcPr>
            <w:tcW w:w="1282" w:type="dxa"/>
          </w:tcPr>
          <w:p w14:paraId="1B1C7663" w14:textId="29CEC651" w:rsidR="002B5FBC" w:rsidRPr="006B3E9D" w:rsidRDefault="00C3262E" w:rsidP="006B3E9D">
            <w:pPr>
              <w:snapToGrid w:val="0"/>
              <w:rPr>
                <w:rFonts w:ascii="Arial" w:eastAsia="微軟正黑體" w:hAnsi="Arial" w:cs="Arial"/>
                <w:bdr w:val="single" w:sz="4" w:space="0" w:color="auto"/>
              </w:rPr>
            </w:pPr>
            <w:bookmarkStart w:id="18" w:name="新增權限角色click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新增權限角色</w:t>
            </w:r>
            <w:bookmarkEnd w:id="18"/>
          </w:p>
        </w:tc>
        <w:tc>
          <w:tcPr>
            <w:tcW w:w="1004" w:type="dxa"/>
          </w:tcPr>
          <w:p w14:paraId="2DF67DC5" w14:textId="75B21C42" w:rsidR="002B5FBC" w:rsidRPr="006B3E9D" w:rsidRDefault="00C3262E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6443C52E" w14:textId="77777777" w:rsidR="002B5FBC" w:rsidRPr="006B3E9D" w:rsidRDefault="002B5FBC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4835" w:type="dxa"/>
          </w:tcPr>
          <w:p w14:paraId="16F07504" w14:textId="2AA4E477" w:rsidR="002B5FBC" w:rsidRPr="006B3E9D" w:rsidRDefault="00C3262E" w:rsidP="006B3E9D">
            <w:pPr>
              <w:pStyle w:val="SA"/>
              <w:numPr>
                <w:ilvl w:val="0"/>
                <w:numId w:val="901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點選後開啟</w:t>
            </w:r>
            <w:hyperlink w:anchor="新增權限角色" w:history="1">
              <w:r w:rsidRPr="006B3E9D">
                <w:rPr>
                  <w:rStyle w:val="af8"/>
                  <w:rFonts w:eastAsia="微軟正黑體" w:cs="Arial"/>
                </w:rPr>
                <w:t>「新增權限角色</w:t>
              </w:r>
              <w:r w:rsidRPr="006B3E9D">
                <w:rPr>
                  <w:rStyle w:val="af8"/>
                  <w:rFonts w:eastAsia="微軟正黑體" w:cs="Arial"/>
                </w:rPr>
                <w:t>Pop-up</w:t>
              </w:r>
              <w:r w:rsidRPr="006B3E9D">
                <w:rPr>
                  <w:rStyle w:val="af8"/>
                  <w:rFonts w:eastAsia="微軟正黑體" w:cs="Arial"/>
                </w:rPr>
                <w:t>」</w:t>
              </w:r>
            </w:hyperlink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  <w:tc>
          <w:tcPr>
            <w:tcW w:w="1475" w:type="dxa"/>
          </w:tcPr>
          <w:p w14:paraId="21C5E53C" w14:textId="77777777" w:rsidR="002B5FBC" w:rsidRPr="006B3E9D" w:rsidRDefault="002B5FBC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556A25" w:rsidRPr="006B3E9D" w14:paraId="2F66BA81" w14:textId="77777777" w:rsidTr="001201CF">
        <w:tc>
          <w:tcPr>
            <w:tcW w:w="1282" w:type="dxa"/>
          </w:tcPr>
          <w:p w14:paraId="5719C10A" w14:textId="1DD596C4" w:rsidR="00556A25" w:rsidRPr="006B3E9D" w:rsidRDefault="00556A25" w:rsidP="006B3E9D">
            <w:pPr>
              <w:snapToGrid w:val="0"/>
              <w:rPr>
                <w:rFonts w:ascii="Arial" w:eastAsia="微軟正黑體" w:hAnsi="Arial" w:cs="Arial"/>
                <w:bdr w:val="single" w:sz="4" w:space="0" w:color="auto"/>
              </w:rPr>
            </w:pPr>
            <w:bookmarkStart w:id="19" w:name="維護權限角色click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維護權限角色</w:t>
            </w:r>
            <w:bookmarkEnd w:id="19"/>
          </w:p>
        </w:tc>
        <w:tc>
          <w:tcPr>
            <w:tcW w:w="1004" w:type="dxa"/>
          </w:tcPr>
          <w:p w14:paraId="120F6E62" w14:textId="3DDD88A9" w:rsidR="00556A25" w:rsidRPr="006B3E9D" w:rsidRDefault="00556A25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750A5F98" w14:textId="77777777" w:rsidR="00556A25" w:rsidRPr="006B3E9D" w:rsidRDefault="00556A25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4835" w:type="dxa"/>
          </w:tcPr>
          <w:p w14:paraId="2A023AB0" w14:textId="0622703B" w:rsidR="00556A25" w:rsidRPr="006B3E9D" w:rsidRDefault="00556A25" w:rsidP="006B3E9D">
            <w:pPr>
              <w:pStyle w:val="SA"/>
              <w:numPr>
                <w:ilvl w:val="0"/>
                <w:numId w:val="910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點選後開啟</w:t>
            </w:r>
            <w:hyperlink w:anchor="維護權限角色" w:history="1">
              <w:r w:rsidRPr="006B3E9D">
                <w:rPr>
                  <w:rStyle w:val="af8"/>
                  <w:rFonts w:eastAsia="微軟正黑體" w:cs="Arial"/>
                </w:rPr>
                <w:t>「維護權限角色</w:t>
              </w:r>
              <w:r w:rsidRPr="006B3E9D">
                <w:rPr>
                  <w:rStyle w:val="af8"/>
                  <w:rFonts w:eastAsia="微軟正黑體" w:cs="Arial"/>
                </w:rPr>
                <w:t>Pop-up</w:t>
              </w:r>
              <w:r w:rsidRPr="006B3E9D">
                <w:rPr>
                  <w:rStyle w:val="af8"/>
                  <w:rFonts w:eastAsia="微軟正黑體" w:cs="Arial"/>
                </w:rPr>
                <w:t>」</w:t>
              </w:r>
            </w:hyperlink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  <w:tc>
          <w:tcPr>
            <w:tcW w:w="1475" w:type="dxa"/>
          </w:tcPr>
          <w:p w14:paraId="32923E24" w14:textId="77777777" w:rsidR="00556A25" w:rsidRPr="006B3E9D" w:rsidRDefault="00556A25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0F293B" w:rsidRPr="006B3E9D" w14:paraId="4C34954D" w14:textId="77777777" w:rsidTr="001201CF">
        <w:tc>
          <w:tcPr>
            <w:tcW w:w="1282" w:type="dxa"/>
          </w:tcPr>
          <w:p w14:paraId="7AF40C21" w14:textId="60F208DE" w:rsidR="000F293B" w:rsidRPr="006B3E9D" w:rsidRDefault="000F293B" w:rsidP="006B3E9D">
            <w:pPr>
              <w:snapToGrid w:val="0"/>
              <w:rPr>
                <w:rFonts w:ascii="Arial" w:eastAsia="微軟正黑體" w:hAnsi="Arial" w:cs="Arial"/>
                <w:bdr w:val="single" w:sz="4" w:space="0" w:color="auto"/>
              </w:rPr>
            </w:pPr>
            <w:bookmarkStart w:id="20" w:name="角色init"/>
            <w:r w:rsidRPr="006B3E9D">
              <w:rPr>
                <w:rFonts w:ascii="Arial" w:eastAsia="微軟正黑體" w:hAnsi="Arial" w:cs="Arial"/>
              </w:rPr>
              <w:t>角色</w:t>
            </w:r>
            <w:bookmarkEnd w:id="20"/>
          </w:p>
        </w:tc>
        <w:tc>
          <w:tcPr>
            <w:tcW w:w="1004" w:type="dxa"/>
          </w:tcPr>
          <w:p w14:paraId="7F8244BF" w14:textId="055FF57C" w:rsidR="000F293B" w:rsidRPr="006B3E9D" w:rsidRDefault="000F293B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init</w:t>
            </w:r>
          </w:p>
        </w:tc>
        <w:tc>
          <w:tcPr>
            <w:tcW w:w="1293" w:type="dxa"/>
          </w:tcPr>
          <w:p w14:paraId="43944FD8" w14:textId="77777777" w:rsidR="000F293B" w:rsidRPr="006B3E9D" w:rsidRDefault="000F293B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4835" w:type="dxa"/>
          </w:tcPr>
          <w:p w14:paraId="2BC7E012" w14:textId="62293BCB" w:rsidR="000F293B" w:rsidRPr="006B3E9D" w:rsidRDefault="000F293B" w:rsidP="006B3E9D">
            <w:pPr>
              <w:pStyle w:val="a"/>
              <w:numPr>
                <w:ilvl w:val="0"/>
                <w:numId w:val="904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呼叫「</w:t>
            </w:r>
            <w:hyperlink w:anchor="_查詢角色清單" w:history="1">
              <w:r w:rsidRPr="006B3E9D">
                <w:rPr>
                  <w:rStyle w:val="af8"/>
                  <w:rFonts w:eastAsia="微軟正黑體"/>
                </w:rPr>
                <w:t>查詢角色清單</w:t>
              </w:r>
            </w:hyperlink>
            <w:r w:rsidRPr="006B3E9D">
              <w:rPr>
                <w:rFonts w:ascii="Arial" w:hAnsi="Arial"/>
              </w:rPr>
              <w:t>」取得下拉選單資料。</w:t>
            </w:r>
          </w:p>
        </w:tc>
        <w:tc>
          <w:tcPr>
            <w:tcW w:w="1475" w:type="dxa"/>
          </w:tcPr>
          <w:p w14:paraId="2DEBDAC5" w14:textId="77777777" w:rsidR="000F293B" w:rsidRPr="006B3E9D" w:rsidRDefault="000F293B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1201CF" w:rsidRPr="006B3E9D" w14:paraId="6E29000F" w14:textId="77777777" w:rsidTr="001201CF">
        <w:tc>
          <w:tcPr>
            <w:tcW w:w="1282" w:type="dxa"/>
          </w:tcPr>
          <w:p w14:paraId="6ADC9C1A" w14:textId="76491AB1" w:rsidR="001201CF" w:rsidRPr="006B3E9D" w:rsidRDefault="001201CF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21" w:name="狀態切換"/>
            <w:r w:rsidRPr="006B3E9D">
              <w:rPr>
                <w:rFonts w:ascii="Arial" w:eastAsia="微軟正黑體" w:hAnsi="Arial" w:cs="Arial"/>
              </w:rPr>
              <w:t>狀態</w:t>
            </w:r>
            <w:bookmarkEnd w:id="21"/>
          </w:p>
        </w:tc>
        <w:tc>
          <w:tcPr>
            <w:tcW w:w="1004" w:type="dxa"/>
          </w:tcPr>
          <w:p w14:paraId="2C5D7A0C" w14:textId="304AD281" w:rsidR="001201CF" w:rsidRPr="006B3E9D" w:rsidRDefault="001201C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change</w:t>
            </w:r>
          </w:p>
        </w:tc>
        <w:tc>
          <w:tcPr>
            <w:tcW w:w="1293" w:type="dxa"/>
          </w:tcPr>
          <w:p w14:paraId="191FE7B8" w14:textId="77777777" w:rsidR="001201CF" w:rsidRPr="006B3E9D" w:rsidRDefault="001201CF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4835" w:type="dxa"/>
          </w:tcPr>
          <w:p w14:paraId="78092AA6" w14:textId="665B296B" w:rsidR="001201CF" w:rsidRPr="006B3E9D" w:rsidRDefault="001201CF" w:rsidP="006B3E9D">
            <w:pPr>
              <w:pStyle w:val="a"/>
              <w:numPr>
                <w:ilvl w:val="0"/>
                <w:numId w:val="909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呼叫「</w:t>
            </w:r>
            <w:hyperlink w:anchor="_更新角色權限資料" w:history="1">
              <w:r w:rsidRPr="006B3E9D">
                <w:rPr>
                  <w:rStyle w:val="af8"/>
                  <w:rFonts w:eastAsia="微軟正黑體"/>
                </w:rPr>
                <w:t>更新角色權限清單</w:t>
              </w:r>
            </w:hyperlink>
            <w:r w:rsidRPr="006B3E9D">
              <w:rPr>
                <w:rFonts w:ascii="Arial" w:hAnsi="Arial"/>
              </w:rPr>
              <w:t>」更新資料。</w:t>
            </w:r>
          </w:p>
        </w:tc>
        <w:tc>
          <w:tcPr>
            <w:tcW w:w="1475" w:type="dxa"/>
          </w:tcPr>
          <w:p w14:paraId="12B613F9" w14:textId="5F9375F6" w:rsidR="001201CF" w:rsidRPr="006B3E9D" w:rsidRDefault="001201CF" w:rsidP="006B3E9D">
            <w:pPr>
              <w:pStyle w:val="SA"/>
              <w:numPr>
                <w:ilvl w:val="0"/>
                <w:numId w:val="0"/>
              </w:numPr>
              <w:tabs>
                <w:tab w:val="left" w:pos="559"/>
              </w:tabs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5B16CD" w:rsidRPr="006B3E9D" w14:paraId="37A9F35D" w14:textId="77777777" w:rsidTr="001201CF">
        <w:tc>
          <w:tcPr>
            <w:tcW w:w="1282" w:type="dxa"/>
          </w:tcPr>
          <w:p w14:paraId="15CBED2F" w14:textId="2F3C8A23" w:rsidR="005B16CD" w:rsidRPr="006B3E9D" w:rsidRDefault="005B16CD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22" w:name="刪除click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刪除</w:t>
            </w:r>
            <w:bookmarkEnd w:id="22"/>
          </w:p>
        </w:tc>
        <w:tc>
          <w:tcPr>
            <w:tcW w:w="1004" w:type="dxa"/>
          </w:tcPr>
          <w:p w14:paraId="4B56D3CE" w14:textId="77304689" w:rsidR="005B16CD" w:rsidRPr="006B3E9D" w:rsidRDefault="005B16C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5D08545C" w14:textId="77777777" w:rsidR="005B16CD" w:rsidRPr="006B3E9D" w:rsidRDefault="005B16CD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4835" w:type="dxa"/>
          </w:tcPr>
          <w:p w14:paraId="2399350D" w14:textId="53586F87" w:rsidR="005B16CD" w:rsidRPr="006B3E9D" w:rsidRDefault="005B16CD" w:rsidP="006B3E9D">
            <w:pPr>
              <w:pStyle w:val="a"/>
              <w:numPr>
                <w:ilvl w:val="0"/>
                <w:numId w:val="913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呼叫</w:t>
            </w:r>
            <w:r w:rsidRPr="006B3E9D">
              <w:rPr>
                <w:rFonts w:ascii="Arial" w:hAnsi="Arial"/>
                <w:color w:val="auto"/>
              </w:rPr>
              <w:t>「</w:t>
            </w:r>
            <w:hyperlink w:anchor="_刪除角色權限資料" w:history="1">
              <w:r w:rsidRPr="006B3E9D">
                <w:rPr>
                  <w:rStyle w:val="af8"/>
                  <w:rFonts w:eastAsia="微軟正黑體"/>
                </w:rPr>
                <w:t>刪除角色權限資料</w:t>
              </w:r>
            </w:hyperlink>
            <w:r w:rsidRPr="006B3E9D">
              <w:rPr>
                <w:rFonts w:ascii="Arial" w:hAnsi="Arial"/>
                <w:color w:val="auto"/>
              </w:rPr>
              <w:t>」變更資料</w:t>
            </w:r>
            <w:r w:rsidRPr="006B3E9D">
              <w:rPr>
                <w:rFonts w:ascii="Arial" w:hAnsi="Arial"/>
              </w:rPr>
              <w:t>。</w:t>
            </w:r>
          </w:p>
        </w:tc>
        <w:tc>
          <w:tcPr>
            <w:tcW w:w="1475" w:type="dxa"/>
          </w:tcPr>
          <w:p w14:paraId="4794EF37" w14:textId="77777777" w:rsidR="005B16CD" w:rsidRPr="006B3E9D" w:rsidRDefault="005B16CD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</w:tbl>
    <w:p w14:paraId="5E945BF4" w14:textId="77777777" w:rsidR="00411704" w:rsidRPr="006B3E9D" w:rsidRDefault="00411704" w:rsidP="006B3E9D">
      <w:pPr>
        <w:snapToGrid w:val="0"/>
        <w:rPr>
          <w:rFonts w:ascii="Arial" w:eastAsia="微軟正黑體" w:hAnsi="Arial" w:cs="Arial"/>
          <w:b/>
          <w:bCs/>
          <w:szCs w:val="36"/>
        </w:rPr>
      </w:pPr>
      <w:r w:rsidRPr="006B3E9D">
        <w:rPr>
          <w:rFonts w:ascii="Arial" w:eastAsia="微軟正黑體" w:hAnsi="Arial" w:cs="Arial"/>
          <w:b/>
          <w:bCs/>
        </w:rPr>
        <w:br w:type="page"/>
      </w:r>
    </w:p>
    <w:p w14:paraId="1D009308" w14:textId="0C6A2183" w:rsidR="00106AB7" w:rsidRPr="006B3E9D" w:rsidRDefault="0077145E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23" w:name="_Toc168652640"/>
      <w:r w:rsidRPr="006B3E9D">
        <w:rPr>
          <w:rFonts w:eastAsia="微軟正黑體" w:cs="Arial"/>
        </w:rPr>
        <w:lastRenderedPageBreak/>
        <w:t>新增權限角色</w:t>
      </w:r>
      <w:r w:rsidRPr="006B3E9D">
        <w:rPr>
          <w:rFonts w:eastAsia="微軟正黑體" w:cs="Arial"/>
        </w:rPr>
        <w:t>(Pop-up)</w:t>
      </w:r>
      <w:bookmarkEnd w:id="23"/>
    </w:p>
    <w:p w14:paraId="0BA21FC9" w14:textId="63891F5E" w:rsidR="00B77D21" w:rsidRPr="006B3E9D" w:rsidRDefault="00B77D21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24" w:name="_Toc168652641"/>
      <w:r w:rsidRPr="006B3E9D">
        <w:rPr>
          <w:rFonts w:eastAsia="微軟正黑體" w:cs="Arial"/>
        </w:rPr>
        <w:t>前端欄位</w:t>
      </w:r>
      <w:bookmarkEnd w:id="24"/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736"/>
      </w:tblGrid>
      <w:tr w:rsidR="00106AB7" w:rsidRPr="006B3E9D" w14:paraId="5D7841F7" w14:textId="77777777" w:rsidTr="005F6B51">
        <w:trPr>
          <w:jc w:val="center"/>
        </w:trPr>
        <w:tc>
          <w:tcPr>
            <w:tcW w:w="9736" w:type="dxa"/>
            <w:vAlign w:val="center"/>
          </w:tcPr>
          <w:bookmarkEnd w:id="14"/>
          <w:p w14:paraId="7269BCAE" w14:textId="4A8C672E" w:rsidR="00106AB7" w:rsidRPr="006B3E9D" w:rsidRDefault="0077145E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新增</w:t>
            </w:r>
            <w:r w:rsidR="00106AB7" w:rsidRPr="006B3E9D">
              <w:rPr>
                <w:rFonts w:ascii="Arial" w:eastAsia="微軟正黑體" w:hAnsi="Arial" w:cs="Arial"/>
              </w:rPr>
              <w:t>權限角色</w:t>
            </w:r>
            <w:r w:rsidR="00201F6B" w:rsidRPr="006B3E9D">
              <w:rPr>
                <w:rFonts w:ascii="Arial" w:eastAsia="微軟正黑體" w:hAnsi="Arial" w:cs="Arial"/>
              </w:rPr>
              <w:t xml:space="preserve"> (Pop-up)</w:t>
            </w:r>
          </w:p>
        </w:tc>
      </w:tr>
      <w:tr w:rsidR="00106AB7" w:rsidRPr="006B3E9D" w14:paraId="0FC62A13" w14:textId="77777777" w:rsidTr="005F6B51">
        <w:trPr>
          <w:jc w:val="center"/>
        </w:trPr>
        <w:tc>
          <w:tcPr>
            <w:tcW w:w="9736" w:type="dxa"/>
            <w:vAlign w:val="center"/>
          </w:tcPr>
          <w:p w14:paraId="69878A01" w14:textId="4BF07730" w:rsidR="00106AB7" w:rsidRPr="006B3E9D" w:rsidRDefault="000D2043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noProof/>
              </w:rPr>
              <w:drawing>
                <wp:inline distT="0" distB="0" distL="0" distR="0" wp14:anchorId="4A60C9BE" wp14:editId="7673AC72">
                  <wp:extent cx="5112087" cy="7330440"/>
                  <wp:effectExtent l="0" t="0" r="6350" b="0"/>
                  <wp:docPr id="542046666" name="圖片 1" descr="一張含有 文字, 螢幕擷取畫面, 功能表, 數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046666" name="圖片 1" descr="一張含有 文字, 螢幕擷取畫面, 功能表, 數字 的圖片&#10;&#10;自動產生的描述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310" cy="7383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4E3B4F" w14:textId="77777777" w:rsidR="00106AB7" w:rsidRPr="006B3E9D" w:rsidRDefault="00106AB7" w:rsidP="006B3E9D">
      <w:pPr>
        <w:numPr>
          <w:ilvl w:val="0"/>
          <w:numId w:val="78"/>
        </w:numPr>
        <w:snapToGrid w:val="0"/>
        <w:ind w:left="36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t>欄位說明</w:t>
      </w:r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1843"/>
        <w:gridCol w:w="1559"/>
        <w:gridCol w:w="1134"/>
        <w:gridCol w:w="851"/>
        <w:gridCol w:w="3827"/>
      </w:tblGrid>
      <w:tr w:rsidR="00B77D21" w:rsidRPr="006B3E9D" w14:paraId="61D15186" w14:textId="77777777" w:rsidTr="00B77D21">
        <w:trPr>
          <w:trHeight w:val="454"/>
          <w:jc w:val="center"/>
        </w:trPr>
        <w:tc>
          <w:tcPr>
            <w:tcW w:w="552" w:type="dxa"/>
            <w:shd w:val="clear" w:color="auto" w:fill="F2F2F2" w:themeFill="background1" w:themeFillShade="F2"/>
            <w:vAlign w:val="center"/>
          </w:tcPr>
          <w:p w14:paraId="109EC459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lastRenderedPageBreak/>
              <w:t>#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35DF459A" w14:textId="4FB33ADE" w:rsidR="00B77D21" w:rsidRPr="006B3E9D" w:rsidRDefault="00B77D21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中文欄位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67C9EC07" w14:textId="764F1A83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英文欄位</w:t>
            </w:r>
          </w:p>
        </w:tc>
        <w:tc>
          <w:tcPr>
            <w:tcW w:w="1134" w:type="dxa"/>
            <w:shd w:val="clear" w:color="auto" w:fill="F2F2F2" w:themeFill="background1" w:themeFillShade="F2"/>
            <w:vAlign w:val="center"/>
          </w:tcPr>
          <w:p w14:paraId="2A4BA362" w14:textId="77777777" w:rsidR="00B77D21" w:rsidRPr="006B3E9D" w:rsidRDefault="00B77D21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資料</w:t>
            </w:r>
          </w:p>
          <w:p w14:paraId="4870BDBB" w14:textId="32C7A1CC" w:rsidR="00B77D21" w:rsidRPr="006B3E9D" w:rsidRDefault="00B77D21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型態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282B8C12" w14:textId="488DE551" w:rsidR="00B77D21" w:rsidRPr="006B3E9D" w:rsidRDefault="00B77D21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欄位型態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</w:tcPr>
          <w:p w14:paraId="29A95FEA" w14:textId="77777777" w:rsidR="00B77D21" w:rsidRPr="006B3E9D" w:rsidRDefault="00B77D21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說明</w:t>
            </w:r>
          </w:p>
        </w:tc>
      </w:tr>
      <w:tr w:rsidR="00B77D21" w:rsidRPr="006B3E9D" w14:paraId="3A987819" w14:textId="77777777" w:rsidTr="00B77D21">
        <w:trPr>
          <w:trHeight w:val="454"/>
          <w:jc w:val="center"/>
        </w:trPr>
        <w:tc>
          <w:tcPr>
            <w:tcW w:w="552" w:type="dxa"/>
          </w:tcPr>
          <w:p w14:paraId="3CA70A4B" w14:textId="77777777" w:rsidR="00B77D21" w:rsidRPr="006B3E9D" w:rsidRDefault="00B77D21" w:rsidP="006B3E9D">
            <w:pPr>
              <w:pStyle w:val="a6"/>
              <w:numPr>
                <w:ilvl w:val="0"/>
                <w:numId w:val="841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6F42A933" w14:textId="47BDFBB8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標題</w:t>
            </w:r>
          </w:p>
        </w:tc>
        <w:tc>
          <w:tcPr>
            <w:tcW w:w="1559" w:type="dxa"/>
          </w:tcPr>
          <w:p w14:paraId="6B61EE14" w14:textId="29466674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134" w:type="dxa"/>
          </w:tcPr>
          <w:p w14:paraId="26F76C54" w14:textId="3D7E5F1D" w:rsidR="00B77D21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1" w:type="dxa"/>
          </w:tcPr>
          <w:p w14:paraId="7D039E1D" w14:textId="640934E2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3827" w:type="dxa"/>
          </w:tcPr>
          <w:p w14:paraId="0ED5C94E" w14:textId="128C19BD" w:rsidR="00B77D21" w:rsidRPr="006B3E9D" w:rsidRDefault="00B77D21" w:rsidP="006B3E9D">
            <w:pPr>
              <w:pStyle w:val="a6"/>
              <w:numPr>
                <w:ilvl w:val="0"/>
                <w:numId w:val="41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顯示文案：</w:t>
            </w:r>
            <w:r w:rsidRPr="006B3E9D">
              <w:rPr>
                <w:rFonts w:eastAsia="微軟正黑體" w:cs="Arial"/>
                <w:color w:val="000000"/>
                <w:bdr w:val="single" w:sz="4" w:space="0" w:color="auto"/>
              </w:rPr>
              <w:t>新增權限角色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241137" w:rsidRPr="006B3E9D" w14:paraId="321A9F44" w14:textId="77777777" w:rsidTr="00DC2AF4">
        <w:trPr>
          <w:trHeight w:val="454"/>
          <w:jc w:val="center"/>
        </w:trPr>
        <w:tc>
          <w:tcPr>
            <w:tcW w:w="9766" w:type="dxa"/>
            <w:gridSpan w:val="6"/>
          </w:tcPr>
          <w:p w14:paraId="031F91A3" w14:textId="77777777" w:rsidR="00241137" w:rsidRPr="006B3E9D" w:rsidRDefault="00241137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權限角色選單資訊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  <w:p w14:paraId="2AE519C7" w14:textId="7C120290" w:rsidR="001A71D7" w:rsidRPr="006B3E9D" w:rsidRDefault="001A71D7" w:rsidP="006B3E9D">
            <w:pPr>
              <w:pStyle w:val="a6"/>
              <w:numPr>
                <w:ilvl w:val="0"/>
                <w:numId w:val="893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="005E5A8E"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Pr="006B3E9D">
              <w:rPr>
                <w:rFonts w:eastAsia="微軟正黑體" w:cs="Arial"/>
                <w:color w:val="000000"/>
              </w:rPr>
              <w:t>表示該欄位必須有值，未提及欄位表示由使用者自行決定是否選取</w:t>
            </w:r>
            <w:r w:rsidRPr="006B3E9D">
              <w:rPr>
                <w:rFonts w:eastAsia="微軟正黑體" w:cs="Arial"/>
                <w:color w:val="000000"/>
              </w:rPr>
              <w:t>/</w:t>
            </w:r>
            <w:r w:rsidRPr="006B3E9D">
              <w:rPr>
                <w:rFonts w:eastAsia="微軟正黑體" w:cs="Arial"/>
                <w:color w:val="000000"/>
              </w:rPr>
              <w:t>輸入欄位值。</w:t>
            </w:r>
          </w:p>
        </w:tc>
      </w:tr>
      <w:tr w:rsidR="00B77D21" w:rsidRPr="006B3E9D" w14:paraId="04BCA154" w14:textId="77777777" w:rsidTr="00B77D21">
        <w:trPr>
          <w:trHeight w:val="454"/>
          <w:jc w:val="center"/>
        </w:trPr>
        <w:tc>
          <w:tcPr>
            <w:tcW w:w="552" w:type="dxa"/>
          </w:tcPr>
          <w:p w14:paraId="6F837E2B" w14:textId="77777777" w:rsidR="00B77D21" w:rsidRPr="006B3E9D" w:rsidRDefault="00B77D21" w:rsidP="006B3E9D">
            <w:pPr>
              <w:pStyle w:val="a6"/>
              <w:numPr>
                <w:ilvl w:val="0"/>
                <w:numId w:val="841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228C29BD" w14:textId="77777777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群組名稱</w:t>
            </w:r>
          </w:p>
        </w:tc>
        <w:tc>
          <w:tcPr>
            <w:tcW w:w="1559" w:type="dxa"/>
          </w:tcPr>
          <w:p w14:paraId="762A03B6" w14:textId="73D06543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groupName</w:t>
            </w:r>
          </w:p>
        </w:tc>
        <w:tc>
          <w:tcPr>
            <w:tcW w:w="1134" w:type="dxa"/>
          </w:tcPr>
          <w:p w14:paraId="44DD44F8" w14:textId="7F2D429E" w:rsidR="00B77D21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1" w:type="dxa"/>
          </w:tcPr>
          <w:p w14:paraId="77ABAE7D" w14:textId="017E391F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一般輸入框</w:t>
            </w:r>
          </w:p>
        </w:tc>
        <w:tc>
          <w:tcPr>
            <w:tcW w:w="3827" w:type="dxa"/>
          </w:tcPr>
          <w:p w14:paraId="1051EDCB" w14:textId="77777777" w:rsidR="00B77D21" w:rsidRPr="006B3E9D" w:rsidRDefault="00B77D21" w:rsidP="006B3E9D">
            <w:pPr>
              <w:pStyle w:val="a6"/>
              <w:numPr>
                <w:ilvl w:val="0"/>
                <w:numId w:val="85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提示文字：請輸入。</w:t>
            </w:r>
          </w:p>
          <w:p w14:paraId="321C4C4E" w14:textId="1C2A8D39" w:rsidR="00B77D21" w:rsidRPr="006B3E9D" w:rsidRDefault="005E5A8E" w:rsidP="006B3E9D">
            <w:pPr>
              <w:pStyle w:val="a6"/>
              <w:numPr>
                <w:ilvl w:val="0"/>
                <w:numId w:val="85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="00B77D21" w:rsidRPr="006B3E9D">
              <w:rPr>
                <w:rFonts w:eastAsia="微軟正黑體" w:cs="Arial"/>
                <w:color w:val="000000"/>
              </w:rPr>
              <w:t>。</w:t>
            </w:r>
          </w:p>
          <w:p w14:paraId="02A811B9" w14:textId="77777777" w:rsidR="00B77D21" w:rsidRPr="006B3E9D" w:rsidRDefault="00B77D21" w:rsidP="006B3E9D">
            <w:pPr>
              <w:pStyle w:val="a6"/>
              <w:numPr>
                <w:ilvl w:val="0"/>
                <w:numId w:val="85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限輸入最多</w:t>
            </w:r>
            <w:r w:rsidRPr="006B3E9D">
              <w:rPr>
                <w:rFonts w:eastAsia="微軟正黑體" w:cs="Arial"/>
                <w:color w:val="000000"/>
              </w:rPr>
              <w:t>15</w:t>
            </w:r>
            <w:r w:rsidRPr="006B3E9D">
              <w:rPr>
                <w:rFonts w:eastAsia="微軟正黑體" w:cs="Arial"/>
                <w:color w:val="000000"/>
              </w:rPr>
              <w:t>個中英文字。</w:t>
            </w:r>
          </w:p>
        </w:tc>
      </w:tr>
      <w:tr w:rsidR="00B77D21" w:rsidRPr="006B3E9D" w14:paraId="7B0BBC63" w14:textId="77777777" w:rsidTr="00B77D21">
        <w:trPr>
          <w:trHeight w:val="454"/>
          <w:jc w:val="center"/>
        </w:trPr>
        <w:tc>
          <w:tcPr>
            <w:tcW w:w="552" w:type="dxa"/>
          </w:tcPr>
          <w:p w14:paraId="5385D30E" w14:textId="77777777" w:rsidR="00B77D21" w:rsidRPr="006B3E9D" w:rsidRDefault="00B77D21" w:rsidP="006B3E9D">
            <w:pPr>
              <w:pStyle w:val="a6"/>
              <w:numPr>
                <w:ilvl w:val="0"/>
                <w:numId w:val="841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4FFEB21F" w14:textId="3FDF5AA8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群組描述</w:t>
            </w:r>
          </w:p>
        </w:tc>
        <w:tc>
          <w:tcPr>
            <w:tcW w:w="1559" w:type="dxa"/>
          </w:tcPr>
          <w:p w14:paraId="31250B0C" w14:textId="1CC9C330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groupDescription</w:t>
            </w:r>
          </w:p>
        </w:tc>
        <w:tc>
          <w:tcPr>
            <w:tcW w:w="1134" w:type="dxa"/>
          </w:tcPr>
          <w:p w14:paraId="75259DDA" w14:textId="0B509D75" w:rsidR="00B77D21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1" w:type="dxa"/>
          </w:tcPr>
          <w:p w14:paraId="3F25B3E0" w14:textId="5AB70762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一般輸入框</w:t>
            </w:r>
          </w:p>
        </w:tc>
        <w:tc>
          <w:tcPr>
            <w:tcW w:w="3827" w:type="dxa"/>
          </w:tcPr>
          <w:p w14:paraId="24725FA2" w14:textId="77777777" w:rsidR="00B77D21" w:rsidRPr="006B3E9D" w:rsidRDefault="00B77D21" w:rsidP="006B3E9D">
            <w:pPr>
              <w:pStyle w:val="a6"/>
              <w:numPr>
                <w:ilvl w:val="0"/>
                <w:numId w:val="83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提示文字：請輸入。</w:t>
            </w:r>
          </w:p>
          <w:p w14:paraId="52CB99B9" w14:textId="567515BB" w:rsidR="00B77D21" w:rsidRPr="006B3E9D" w:rsidRDefault="005E5A8E" w:rsidP="006B3E9D">
            <w:pPr>
              <w:pStyle w:val="a6"/>
              <w:numPr>
                <w:ilvl w:val="0"/>
                <w:numId w:val="83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="00B77D21" w:rsidRPr="006B3E9D">
              <w:rPr>
                <w:rFonts w:eastAsia="微軟正黑體" w:cs="Arial"/>
                <w:color w:val="000000"/>
              </w:rPr>
              <w:t>。</w:t>
            </w:r>
          </w:p>
          <w:p w14:paraId="67D5402C" w14:textId="77777777" w:rsidR="00B77D21" w:rsidRPr="006B3E9D" w:rsidRDefault="00B77D21" w:rsidP="006B3E9D">
            <w:pPr>
              <w:pStyle w:val="a6"/>
              <w:numPr>
                <w:ilvl w:val="0"/>
                <w:numId w:val="83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限輸入最多</w:t>
            </w:r>
            <w:r w:rsidRPr="006B3E9D">
              <w:rPr>
                <w:rFonts w:eastAsia="微軟正黑體" w:cs="Arial"/>
                <w:color w:val="000000"/>
              </w:rPr>
              <w:t>15</w:t>
            </w:r>
            <w:r w:rsidRPr="006B3E9D">
              <w:rPr>
                <w:rFonts w:eastAsia="微軟正黑體" w:cs="Arial"/>
                <w:color w:val="000000"/>
              </w:rPr>
              <w:t>個中英文字。</w:t>
            </w:r>
          </w:p>
        </w:tc>
      </w:tr>
      <w:tr w:rsidR="00B77D21" w:rsidRPr="006B3E9D" w14:paraId="08276F0C" w14:textId="77777777" w:rsidTr="00B77D21">
        <w:trPr>
          <w:trHeight w:val="454"/>
          <w:jc w:val="center"/>
        </w:trPr>
        <w:tc>
          <w:tcPr>
            <w:tcW w:w="552" w:type="dxa"/>
          </w:tcPr>
          <w:p w14:paraId="0C470B18" w14:textId="77777777" w:rsidR="00B77D21" w:rsidRPr="006B3E9D" w:rsidRDefault="00B77D21" w:rsidP="006B3E9D">
            <w:pPr>
              <w:pStyle w:val="a6"/>
              <w:numPr>
                <w:ilvl w:val="0"/>
                <w:numId w:val="841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1C814534" w14:textId="094394A4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B2B</w:t>
            </w:r>
            <w:r w:rsidRPr="006B3E9D">
              <w:rPr>
                <w:rFonts w:eastAsia="微軟正黑體" w:cs="Arial"/>
              </w:rPr>
              <w:t>功能選單</w:t>
            </w:r>
            <w:bookmarkStart w:id="25" w:name="B2B功能選單"/>
            <w:bookmarkEnd w:id="25"/>
          </w:p>
        </w:tc>
        <w:tc>
          <w:tcPr>
            <w:tcW w:w="1559" w:type="dxa"/>
          </w:tcPr>
          <w:p w14:paraId="2648992F" w14:textId="5A1B2AE1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1134" w:type="dxa"/>
          </w:tcPr>
          <w:p w14:paraId="4A2969E1" w14:textId="77777777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Checkbox</w:t>
            </w:r>
          </w:p>
        </w:tc>
        <w:tc>
          <w:tcPr>
            <w:tcW w:w="851" w:type="dxa"/>
          </w:tcPr>
          <w:p w14:paraId="31CFB35B" w14:textId="208496F7" w:rsidR="00B77D21" w:rsidRPr="006B3E9D" w:rsidRDefault="00B77D21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  <w:bCs/>
              </w:rPr>
              <w:t>輸入</w:t>
            </w:r>
          </w:p>
        </w:tc>
        <w:tc>
          <w:tcPr>
            <w:tcW w:w="3827" w:type="dxa"/>
          </w:tcPr>
          <w:p w14:paraId="08208301" w14:textId="782A0791" w:rsidR="00B77D21" w:rsidRPr="006B3E9D" w:rsidRDefault="00B77D21" w:rsidP="006B3E9D">
            <w:pPr>
              <w:pStyle w:val="a6"/>
              <w:numPr>
                <w:ilvl w:val="0"/>
                <w:numId w:val="29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必填。</w:t>
            </w:r>
          </w:p>
          <w:p w14:paraId="3CD9BCA9" w14:textId="142FFE17" w:rsidR="00B77D21" w:rsidRPr="006B3E9D" w:rsidRDefault="00B77D21" w:rsidP="006B3E9D">
            <w:pPr>
              <w:pStyle w:val="a6"/>
              <w:numPr>
                <w:ilvl w:val="0"/>
                <w:numId w:val="29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選項請參考</w:t>
            </w:r>
            <w:r w:rsidRPr="006B3E9D">
              <w:rPr>
                <w:rFonts w:eastAsia="微軟正黑體" w:cs="Arial"/>
                <w:color w:val="000000"/>
              </w:rPr>
              <w:t xml:space="preserve"> B2B</w:t>
            </w:r>
            <w:r w:rsidRPr="006B3E9D">
              <w:rPr>
                <w:rFonts w:eastAsia="微軟正黑體" w:cs="Arial"/>
                <w:color w:val="000000"/>
              </w:rPr>
              <w:t>功能清單。</w:t>
            </w:r>
          </w:p>
        </w:tc>
      </w:tr>
      <w:tr w:rsidR="00B77D21" w:rsidRPr="006B3E9D" w14:paraId="28C51880" w14:textId="77777777" w:rsidTr="005F6B51">
        <w:trPr>
          <w:trHeight w:val="454"/>
          <w:jc w:val="center"/>
        </w:trPr>
        <w:tc>
          <w:tcPr>
            <w:tcW w:w="9766" w:type="dxa"/>
            <w:gridSpan w:val="6"/>
          </w:tcPr>
          <w:p w14:paraId="0FD99210" w14:textId="7AF1F20C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權限角色選單資訊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B77D21" w:rsidRPr="006B3E9D" w14:paraId="6BAFC7DA" w14:textId="77777777" w:rsidTr="005F6B51">
        <w:trPr>
          <w:trHeight w:val="454"/>
          <w:jc w:val="center"/>
        </w:trPr>
        <w:tc>
          <w:tcPr>
            <w:tcW w:w="9766" w:type="dxa"/>
            <w:gridSpan w:val="6"/>
          </w:tcPr>
          <w:p w14:paraId="6BDBD60E" w14:textId="36096C42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功能按鈕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214378" w:rsidRPr="006B3E9D" w14:paraId="3DD6191F" w14:textId="77777777" w:rsidTr="00B77D21">
        <w:trPr>
          <w:trHeight w:val="454"/>
          <w:jc w:val="center"/>
        </w:trPr>
        <w:tc>
          <w:tcPr>
            <w:tcW w:w="552" w:type="dxa"/>
          </w:tcPr>
          <w:p w14:paraId="5192DE45" w14:textId="77777777" w:rsidR="00214378" w:rsidRPr="006B3E9D" w:rsidRDefault="00214378" w:rsidP="006B3E9D">
            <w:pPr>
              <w:pStyle w:val="a6"/>
              <w:numPr>
                <w:ilvl w:val="0"/>
                <w:numId w:val="841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0A65E273" w14:textId="77777777" w:rsidR="00214378" w:rsidRPr="006B3E9D" w:rsidRDefault="0021437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送出</w:t>
            </w:r>
          </w:p>
        </w:tc>
        <w:tc>
          <w:tcPr>
            <w:tcW w:w="1559" w:type="dxa"/>
          </w:tcPr>
          <w:p w14:paraId="01AD000B" w14:textId="381B7A17" w:rsidR="00214378" w:rsidRPr="006B3E9D" w:rsidRDefault="0021437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134" w:type="dxa"/>
          </w:tcPr>
          <w:p w14:paraId="64E74431" w14:textId="20AD46AE" w:rsidR="00214378" w:rsidRPr="006B3E9D" w:rsidRDefault="0021437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172FED5D" w14:textId="69BAC079" w:rsidR="00214378" w:rsidRPr="006B3E9D" w:rsidRDefault="00214378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3827" w:type="dxa"/>
          </w:tcPr>
          <w:p w14:paraId="521D01AD" w14:textId="3920FB72" w:rsidR="00214378" w:rsidRPr="006B3E9D" w:rsidRDefault="00214378" w:rsidP="006B3E9D">
            <w:pPr>
              <w:pStyle w:val="a6"/>
              <w:numPr>
                <w:ilvl w:val="0"/>
                <w:numId w:val="83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請參考動作與事件</w:t>
            </w:r>
            <w:hyperlink w:anchor="送出按鈕click" w:history="1">
              <w:r w:rsidRPr="006B3E9D">
                <w:rPr>
                  <w:rStyle w:val="af8"/>
                  <w:rFonts w:eastAsia="微軟正黑體" w:cs="Arial"/>
                </w:rPr>
                <w:t>(</w:t>
              </w:r>
              <w:r w:rsidRPr="006B3E9D">
                <w:rPr>
                  <w:rStyle w:val="af8"/>
                  <w:rFonts w:eastAsia="微軟正黑體" w:cs="Arial"/>
                </w:rPr>
                <w:t>送出</w:t>
              </w:r>
              <w:r w:rsidRPr="006B3E9D">
                <w:rPr>
                  <w:rStyle w:val="af8"/>
                  <w:rFonts w:eastAsia="微軟正黑體" w:cs="Arial"/>
                </w:rPr>
                <w:t>)</w:t>
              </w:r>
            </w:hyperlink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214378" w:rsidRPr="006B3E9D" w14:paraId="3B226E61" w14:textId="77777777" w:rsidTr="00B77D21">
        <w:trPr>
          <w:trHeight w:val="454"/>
          <w:jc w:val="center"/>
        </w:trPr>
        <w:tc>
          <w:tcPr>
            <w:tcW w:w="552" w:type="dxa"/>
          </w:tcPr>
          <w:p w14:paraId="598E9AD8" w14:textId="77777777" w:rsidR="00214378" w:rsidRPr="006B3E9D" w:rsidRDefault="00214378" w:rsidP="006B3E9D">
            <w:pPr>
              <w:pStyle w:val="a6"/>
              <w:numPr>
                <w:ilvl w:val="0"/>
                <w:numId w:val="841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4ED72F7A" w14:textId="77777777" w:rsidR="00214378" w:rsidRPr="006B3E9D" w:rsidRDefault="0021437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取消</w:t>
            </w:r>
          </w:p>
        </w:tc>
        <w:tc>
          <w:tcPr>
            <w:tcW w:w="1559" w:type="dxa"/>
          </w:tcPr>
          <w:p w14:paraId="30454173" w14:textId="37E4163A" w:rsidR="00214378" w:rsidRPr="006B3E9D" w:rsidRDefault="0021437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134" w:type="dxa"/>
          </w:tcPr>
          <w:p w14:paraId="6BECA25B" w14:textId="2A26A9E2" w:rsidR="00214378" w:rsidRPr="006B3E9D" w:rsidRDefault="0021437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701D6522" w14:textId="37229854" w:rsidR="00214378" w:rsidRPr="006B3E9D" w:rsidRDefault="00214378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3827" w:type="dxa"/>
          </w:tcPr>
          <w:p w14:paraId="31E50CA2" w14:textId="77777777" w:rsidR="00214378" w:rsidRPr="006B3E9D" w:rsidRDefault="00214378" w:rsidP="006B3E9D">
            <w:pPr>
              <w:pStyle w:val="a6"/>
              <w:numPr>
                <w:ilvl w:val="0"/>
                <w:numId w:val="83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</w:rPr>
              <w:t>點選</w:t>
            </w: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取消</w:t>
            </w:r>
            <w:r w:rsidRPr="006B3E9D">
              <w:rPr>
                <w:rFonts w:eastAsia="微軟正黑體" w:cs="Arial"/>
              </w:rPr>
              <w:t>，關閉視窗回到原頁。</w:t>
            </w:r>
          </w:p>
        </w:tc>
      </w:tr>
      <w:tr w:rsidR="00214378" w:rsidRPr="006B3E9D" w14:paraId="707D1FBA" w14:textId="77777777" w:rsidTr="005F6B51">
        <w:trPr>
          <w:trHeight w:val="454"/>
          <w:jc w:val="center"/>
        </w:trPr>
        <w:tc>
          <w:tcPr>
            <w:tcW w:w="9766" w:type="dxa"/>
            <w:gridSpan w:val="6"/>
          </w:tcPr>
          <w:p w14:paraId="32F15CAD" w14:textId="1A196919" w:rsidR="00214378" w:rsidRPr="006B3E9D" w:rsidRDefault="00214378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以上為功能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</w:tbl>
    <w:p w14:paraId="31F47804" w14:textId="77777777" w:rsidR="00B77D21" w:rsidRPr="006B3E9D" w:rsidRDefault="00B77D21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26" w:name="_Toc168652642"/>
      <w:r w:rsidRPr="006B3E9D">
        <w:rPr>
          <w:rFonts w:eastAsia="微軟正黑體" w:cs="Arial"/>
        </w:rPr>
        <w:t>動作與事件</w:t>
      </w:r>
      <w:bookmarkEnd w:id="26"/>
    </w:p>
    <w:tbl>
      <w:tblPr>
        <w:tblStyle w:val="af1"/>
        <w:tblW w:w="9889" w:type="dxa"/>
        <w:tblLook w:val="04A0" w:firstRow="1" w:lastRow="0" w:firstColumn="1" w:lastColumn="0" w:noHBand="0" w:noVBand="1"/>
      </w:tblPr>
      <w:tblGrid>
        <w:gridCol w:w="1282"/>
        <w:gridCol w:w="1004"/>
        <w:gridCol w:w="1293"/>
        <w:gridCol w:w="3787"/>
        <w:gridCol w:w="2523"/>
      </w:tblGrid>
      <w:tr w:rsidR="00B77D21" w:rsidRPr="006B3E9D" w14:paraId="5D443A3E" w14:textId="77777777" w:rsidTr="00214378">
        <w:tc>
          <w:tcPr>
            <w:tcW w:w="1282" w:type="dxa"/>
          </w:tcPr>
          <w:p w14:paraId="70ECB580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元件</w:t>
            </w:r>
          </w:p>
        </w:tc>
        <w:tc>
          <w:tcPr>
            <w:tcW w:w="1004" w:type="dxa"/>
          </w:tcPr>
          <w:p w14:paraId="43FBE49D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動作</w:t>
            </w:r>
          </w:p>
        </w:tc>
        <w:tc>
          <w:tcPr>
            <w:tcW w:w="1293" w:type="dxa"/>
          </w:tcPr>
          <w:p w14:paraId="317E3147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檢核</w:t>
            </w:r>
          </w:p>
        </w:tc>
        <w:tc>
          <w:tcPr>
            <w:tcW w:w="3787" w:type="dxa"/>
          </w:tcPr>
          <w:p w14:paraId="51354D41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說明</w:t>
            </w:r>
          </w:p>
        </w:tc>
        <w:tc>
          <w:tcPr>
            <w:tcW w:w="2523" w:type="dxa"/>
          </w:tcPr>
          <w:p w14:paraId="04E19600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錯誤處理</w:t>
            </w:r>
          </w:p>
        </w:tc>
      </w:tr>
      <w:tr w:rsidR="00B77D21" w:rsidRPr="006B3E9D" w14:paraId="7EFD60DE" w14:textId="77777777" w:rsidTr="00214378">
        <w:tc>
          <w:tcPr>
            <w:tcW w:w="1282" w:type="dxa"/>
          </w:tcPr>
          <w:p w14:paraId="1D7B37DD" w14:textId="06CC58E9" w:rsidR="00B77D21" w:rsidRPr="006B3E9D" w:rsidRDefault="00E75FBD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27" w:name="送出按鈕click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送出</w:t>
            </w:r>
            <w:bookmarkEnd w:id="27"/>
          </w:p>
        </w:tc>
        <w:tc>
          <w:tcPr>
            <w:tcW w:w="1004" w:type="dxa"/>
          </w:tcPr>
          <w:p w14:paraId="1B1ADCE0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70982AB4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591D6556" w14:textId="77777777" w:rsidR="00B77D21" w:rsidRPr="006B3E9D" w:rsidRDefault="00214378" w:rsidP="006B3E9D">
            <w:pPr>
              <w:pStyle w:val="SA"/>
              <w:numPr>
                <w:ilvl w:val="0"/>
                <w:numId w:val="920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呼叫「</w:t>
            </w:r>
            <w:hyperlink w:anchor="_新增角色權限資料" w:history="1">
              <w:r w:rsidRPr="006B3E9D">
                <w:rPr>
                  <w:rStyle w:val="af8"/>
                  <w:rFonts w:eastAsia="微軟正黑體" w:cs="Arial"/>
                </w:rPr>
                <w:t>新增角色權限資料</w:t>
              </w:r>
            </w:hyperlink>
            <w:r w:rsidRPr="006B3E9D">
              <w:rPr>
                <w:rFonts w:eastAsia="微軟正黑體" w:cs="Arial"/>
              </w:rPr>
              <w:t>」新增一筆資料對應。</w:t>
            </w:r>
          </w:p>
          <w:p w14:paraId="596C91A0" w14:textId="77777777" w:rsidR="00616E4A" w:rsidRPr="006B3E9D" w:rsidRDefault="00616E4A" w:rsidP="006B3E9D">
            <w:pPr>
              <w:pStyle w:val="SA"/>
              <w:numPr>
                <w:ilvl w:val="0"/>
                <w:numId w:val="920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送出新增至供應商平台</w:t>
            </w:r>
          </w:p>
          <w:p w14:paraId="20F6EA6B" w14:textId="01201AEF" w:rsidR="00616E4A" w:rsidRPr="006B3E9D" w:rsidRDefault="00616E4A" w:rsidP="006B3E9D">
            <w:pPr>
              <w:pStyle w:val="SA"/>
              <w:numPr>
                <w:ilvl w:val="1"/>
                <w:numId w:val="920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若送出成功，則顯示成功</w:t>
            </w:r>
            <w:r w:rsidRPr="006B3E9D">
              <w:rPr>
                <w:rFonts w:eastAsia="微軟正黑體" w:cs="Arial"/>
              </w:rPr>
              <w:t xml:space="preserve"> toast </w:t>
            </w:r>
            <w:r w:rsidRPr="006B3E9D">
              <w:rPr>
                <w:rFonts w:eastAsia="微軟正黑體" w:cs="Arial"/>
              </w:rPr>
              <w:t>訊息：</w:t>
            </w:r>
            <w:r w:rsidRPr="006B3E9D">
              <w:rPr>
                <w:rFonts w:eastAsia="微軟正黑體" w:cs="Arial"/>
                <w:bdr w:val="single" w:sz="4" w:space="0" w:color="auto"/>
              </w:rPr>
              <w:t>已送出申請</w:t>
            </w:r>
            <w:r w:rsidRPr="006B3E9D">
              <w:rPr>
                <w:rFonts w:eastAsia="微軟正黑體" w:cs="Arial"/>
                <w:bdr w:val="single" w:sz="4" w:space="0" w:color="auto"/>
              </w:rPr>
              <w:t>&lt;</w:t>
            </w:r>
            <w:r w:rsidRPr="006B3E9D">
              <w:rPr>
                <w:rFonts w:eastAsia="微軟正黑體" w:cs="Arial"/>
                <w:bdr w:val="single" w:sz="4" w:space="0" w:color="auto"/>
              </w:rPr>
              <w:t>換行</w:t>
            </w:r>
            <w:r w:rsidRPr="006B3E9D">
              <w:rPr>
                <w:rFonts w:eastAsia="微軟正黑體" w:cs="Arial"/>
                <w:bdr w:val="single" w:sz="4" w:space="0" w:color="auto"/>
              </w:rPr>
              <w:t>&gt;</w:t>
            </w:r>
            <w:r w:rsidRPr="006B3E9D">
              <w:rPr>
                <w:rFonts w:eastAsia="微軟正黑體" w:cs="Arial"/>
                <w:bdr w:val="single" w:sz="4" w:space="0" w:color="auto"/>
              </w:rPr>
              <w:t>已成功送出選單新增</w:t>
            </w:r>
            <w:r w:rsidRPr="006B3E9D">
              <w:rPr>
                <w:rFonts w:eastAsia="微軟正黑體" w:cs="Arial"/>
              </w:rPr>
              <w:t>。</w:t>
            </w:r>
          </w:p>
        </w:tc>
        <w:tc>
          <w:tcPr>
            <w:tcW w:w="2523" w:type="dxa"/>
          </w:tcPr>
          <w:p w14:paraId="3B8BD87F" w14:textId="74080FB9" w:rsidR="00B77D21" w:rsidRPr="006B3E9D" w:rsidRDefault="00B77D21" w:rsidP="006B3E9D">
            <w:pPr>
              <w:pStyle w:val="SA"/>
              <w:numPr>
                <w:ilvl w:val="0"/>
                <w:numId w:val="0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</w:tr>
      <w:tr w:rsidR="00B77D21" w:rsidRPr="006B3E9D" w14:paraId="6B138C7F" w14:textId="77777777" w:rsidTr="00214378">
        <w:tc>
          <w:tcPr>
            <w:tcW w:w="1282" w:type="dxa"/>
          </w:tcPr>
          <w:p w14:paraId="25BF2FB3" w14:textId="4FE380E8" w:rsidR="00B77D21" w:rsidRPr="006B3E9D" w:rsidRDefault="00214378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取消</w:t>
            </w:r>
          </w:p>
        </w:tc>
        <w:tc>
          <w:tcPr>
            <w:tcW w:w="1004" w:type="dxa"/>
          </w:tcPr>
          <w:p w14:paraId="3295A186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31624DB3" w14:textId="77777777" w:rsidR="00B77D21" w:rsidRPr="006B3E9D" w:rsidRDefault="00B77D21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234B9276" w14:textId="24C5FA0F" w:rsidR="00B77D21" w:rsidRPr="006B3E9D" w:rsidRDefault="00214378" w:rsidP="006B3E9D">
            <w:pPr>
              <w:pStyle w:val="a"/>
              <w:numPr>
                <w:ilvl w:val="0"/>
                <w:numId w:val="919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關閉視窗回到原頁。</w:t>
            </w:r>
          </w:p>
        </w:tc>
        <w:tc>
          <w:tcPr>
            <w:tcW w:w="2523" w:type="dxa"/>
          </w:tcPr>
          <w:p w14:paraId="253E88D1" w14:textId="77777777" w:rsidR="00B77D21" w:rsidRPr="006B3E9D" w:rsidRDefault="00B77D21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</w:tbl>
    <w:p w14:paraId="5E064791" w14:textId="77777777" w:rsidR="00B77D21" w:rsidRPr="006B3E9D" w:rsidRDefault="00B77D21" w:rsidP="006B3E9D">
      <w:pPr>
        <w:snapToGrid w:val="0"/>
        <w:rPr>
          <w:rFonts w:ascii="Arial" w:eastAsia="微軟正黑體" w:hAnsi="Arial" w:cs="Arial"/>
        </w:rPr>
      </w:pPr>
    </w:p>
    <w:p w14:paraId="077E2002" w14:textId="0FC83020" w:rsidR="009B78E9" w:rsidRPr="006B3E9D" w:rsidRDefault="009B78E9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28" w:name="維護權限角色"/>
      <w:bookmarkStart w:id="29" w:name="_Toc168652643"/>
      <w:r w:rsidRPr="006B3E9D">
        <w:rPr>
          <w:rFonts w:eastAsia="微軟正黑體" w:cs="Arial"/>
        </w:rPr>
        <w:lastRenderedPageBreak/>
        <w:t>維護權限角色</w:t>
      </w:r>
      <w:r w:rsidRPr="006B3E9D">
        <w:rPr>
          <w:rFonts w:eastAsia="微軟正黑體" w:cs="Arial"/>
        </w:rPr>
        <w:t>(Pop-up)</w:t>
      </w:r>
      <w:bookmarkEnd w:id="29"/>
    </w:p>
    <w:p w14:paraId="27CCDBB1" w14:textId="5BBF3063" w:rsidR="002029F4" w:rsidRPr="006B3E9D" w:rsidRDefault="002029F4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30" w:name="_Toc168652644"/>
      <w:r w:rsidRPr="006B3E9D">
        <w:rPr>
          <w:rFonts w:eastAsia="微軟正黑體" w:cs="Arial"/>
        </w:rPr>
        <w:t>前端欄位</w:t>
      </w:r>
      <w:bookmarkEnd w:id="30"/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736"/>
      </w:tblGrid>
      <w:tr w:rsidR="009B78E9" w:rsidRPr="006B3E9D" w14:paraId="3EB0C2D4" w14:textId="77777777" w:rsidTr="00D800E9">
        <w:trPr>
          <w:jc w:val="center"/>
        </w:trPr>
        <w:tc>
          <w:tcPr>
            <w:tcW w:w="9736" w:type="dxa"/>
            <w:vAlign w:val="center"/>
          </w:tcPr>
          <w:bookmarkEnd w:id="28"/>
          <w:p w14:paraId="0C9EAF1E" w14:textId="6023A287" w:rsidR="009B78E9" w:rsidRPr="006B3E9D" w:rsidRDefault="009B78E9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維護權限角色</w:t>
            </w:r>
            <w:r w:rsidRPr="006B3E9D">
              <w:rPr>
                <w:rFonts w:ascii="Arial" w:eastAsia="微軟正黑體" w:hAnsi="Arial" w:cs="Arial"/>
              </w:rPr>
              <w:t xml:space="preserve"> (Pop-up)</w:t>
            </w:r>
          </w:p>
        </w:tc>
      </w:tr>
      <w:tr w:rsidR="009B78E9" w:rsidRPr="006B3E9D" w14:paraId="0D9D54F8" w14:textId="77777777" w:rsidTr="00D800E9">
        <w:trPr>
          <w:jc w:val="center"/>
        </w:trPr>
        <w:tc>
          <w:tcPr>
            <w:tcW w:w="9736" w:type="dxa"/>
            <w:vAlign w:val="center"/>
          </w:tcPr>
          <w:p w14:paraId="1E2F09F2" w14:textId="7AADF9EF" w:rsidR="009B78E9" w:rsidRPr="006B3E9D" w:rsidRDefault="004E187A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noProof/>
              </w:rPr>
              <w:drawing>
                <wp:inline distT="0" distB="0" distL="0" distR="0" wp14:anchorId="7F5A4C18" wp14:editId="3351BE6F">
                  <wp:extent cx="4961990" cy="7135738"/>
                  <wp:effectExtent l="0" t="0" r="3810" b="1905"/>
                  <wp:docPr id="9471872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18721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365" cy="715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16F94" w14:textId="77777777" w:rsidR="009B78E9" w:rsidRPr="006B3E9D" w:rsidRDefault="009B78E9" w:rsidP="006B3E9D">
      <w:pPr>
        <w:numPr>
          <w:ilvl w:val="0"/>
          <w:numId w:val="78"/>
        </w:numPr>
        <w:snapToGrid w:val="0"/>
        <w:ind w:left="36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t>欄位說明</w:t>
      </w:r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1418"/>
        <w:gridCol w:w="1559"/>
        <w:gridCol w:w="851"/>
        <w:gridCol w:w="850"/>
        <w:gridCol w:w="4536"/>
      </w:tblGrid>
      <w:tr w:rsidR="005B16CD" w:rsidRPr="006B3E9D" w14:paraId="48AA2D70" w14:textId="77777777" w:rsidTr="005E5A8E">
        <w:trPr>
          <w:trHeight w:val="454"/>
          <w:jc w:val="center"/>
        </w:trPr>
        <w:tc>
          <w:tcPr>
            <w:tcW w:w="552" w:type="dxa"/>
            <w:shd w:val="clear" w:color="auto" w:fill="F2F2F2" w:themeFill="background1" w:themeFillShade="F2"/>
            <w:vAlign w:val="center"/>
          </w:tcPr>
          <w:p w14:paraId="68B27786" w14:textId="77777777" w:rsidR="005B16CD" w:rsidRPr="006B3E9D" w:rsidRDefault="005B16CD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lastRenderedPageBreak/>
              <w:t>#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21A04C10" w14:textId="34CE1A9D" w:rsidR="005B16CD" w:rsidRPr="006B3E9D" w:rsidRDefault="005E5A8E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中文</w:t>
            </w:r>
            <w:r w:rsidR="005B16CD" w:rsidRPr="006B3E9D">
              <w:rPr>
                <w:rFonts w:ascii="Arial" w:eastAsia="微軟正黑體" w:hAnsi="Arial" w:cs="Arial"/>
                <w:b/>
                <w:bCs/>
              </w:rPr>
              <w:t>欄位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234406E6" w14:textId="7C2B2A98" w:rsidR="005B16CD" w:rsidRPr="006B3E9D" w:rsidRDefault="005B16CD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英文</w:t>
            </w:r>
            <w:r w:rsidR="005E5A8E" w:rsidRPr="006B3E9D">
              <w:rPr>
                <w:rFonts w:ascii="Arial" w:eastAsia="微軟正黑體" w:hAnsi="Arial" w:cs="Arial"/>
                <w:b/>
                <w:bCs/>
              </w:rPr>
              <w:t>欄位</w:t>
            </w:r>
          </w:p>
        </w:tc>
        <w:tc>
          <w:tcPr>
            <w:tcW w:w="851" w:type="dxa"/>
            <w:shd w:val="clear" w:color="auto" w:fill="F2F2F2" w:themeFill="background1" w:themeFillShade="F2"/>
            <w:vAlign w:val="center"/>
          </w:tcPr>
          <w:p w14:paraId="77D517BE" w14:textId="77777777" w:rsidR="005B16CD" w:rsidRPr="006B3E9D" w:rsidRDefault="005B16CD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資料</w:t>
            </w:r>
          </w:p>
          <w:p w14:paraId="03C960AD" w14:textId="44FCBCB3" w:rsidR="005B16CD" w:rsidRPr="006B3E9D" w:rsidRDefault="005B16CD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型態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5F8E8C63" w14:textId="5FF0FE9D" w:rsidR="005B16CD" w:rsidRPr="006B3E9D" w:rsidRDefault="005B16CD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欄位型態</w:t>
            </w:r>
          </w:p>
        </w:tc>
        <w:tc>
          <w:tcPr>
            <w:tcW w:w="4536" w:type="dxa"/>
            <w:shd w:val="clear" w:color="auto" w:fill="F2F2F2" w:themeFill="background1" w:themeFillShade="F2"/>
            <w:vAlign w:val="center"/>
          </w:tcPr>
          <w:p w14:paraId="7AAC8D00" w14:textId="77777777" w:rsidR="005B16CD" w:rsidRPr="006B3E9D" w:rsidRDefault="005B16CD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說明</w:t>
            </w:r>
          </w:p>
        </w:tc>
      </w:tr>
      <w:tr w:rsidR="005B16CD" w:rsidRPr="006B3E9D" w14:paraId="3CF0EC22" w14:textId="77777777" w:rsidTr="005E5A8E">
        <w:trPr>
          <w:trHeight w:val="454"/>
          <w:jc w:val="center"/>
        </w:trPr>
        <w:tc>
          <w:tcPr>
            <w:tcW w:w="552" w:type="dxa"/>
          </w:tcPr>
          <w:p w14:paraId="439E05DE" w14:textId="77777777" w:rsidR="005B16CD" w:rsidRPr="006B3E9D" w:rsidRDefault="005B16CD" w:rsidP="006B3E9D">
            <w:pPr>
              <w:pStyle w:val="a6"/>
              <w:numPr>
                <w:ilvl w:val="0"/>
                <w:numId w:val="85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2053E9DF" w14:textId="00512700" w:rsidR="005B16CD" w:rsidRPr="006B3E9D" w:rsidRDefault="005B16CD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標題</w:t>
            </w:r>
          </w:p>
        </w:tc>
        <w:tc>
          <w:tcPr>
            <w:tcW w:w="1559" w:type="dxa"/>
          </w:tcPr>
          <w:p w14:paraId="4E3FC9C8" w14:textId="2EED1187" w:rsidR="005B16CD" w:rsidRPr="006B3E9D" w:rsidRDefault="005B16CD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002CD939" w14:textId="22650E64" w:rsidR="005B16CD" w:rsidRPr="006B3E9D" w:rsidRDefault="005B16CD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0" w:type="dxa"/>
          </w:tcPr>
          <w:p w14:paraId="539611D5" w14:textId="19E5CD73" w:rsidR="005B16CD" w:rsidRPr="006B3E9D" w:rsidRDefault="005B16CD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536" w:type="dxa"/>
          </w:tcPr>
          <w:p w14:paraId="3F370613" w14:textId="7CA2A374" w:rsidR="005B16CD" w:rsidRPr="006B3E9D" w:rsidRDefault="005B16CD" w:rsidP="006B3E9D">
            <w:pPr>
              <w:pStyle w:val="a6"/>
              <w:numPr>
                <w:ilvl w:val="0"/>
                <w:numId w:val="85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顯示文案：維護角色選單。</w:t>
            </w:r>
          </w:p>
        </w:tc>
      </w:tr>
      <w:tr w:rsidR="00E8661D" w:rsidRPr="006B3E9D" w14:paraId="34126902" w14:textId="77777777" w:rsidTr="00966EAA">
        <w:trPr>
          <w:trHeight w:val="454"/>
          <w:jc w:val="center"/>
        </w:trPr>
        <w:tc>
          <w:tcPr>
            <w:tcW w:w="9766" w:type="dxa"/>
            <w:gridSpan w:val="6"/>
          </w:tcPr>
          <w:p w14:paraId="46EE66D0" w14:textId="77777777" w:rsidR="00E8661D" w:rsidRPr="006B3E9D" w:rsidRDefault="00E8661D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權限角色選單資訊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  <w:p w14:paraId="63FE2F0A" w14:textId="063EC71E" w:rsidR="00636417" w:rsidRPr="006B3E9D" w:rsidRDefault="00636417" w:rsidP="006B3E9D">
            <w:pPr>
              <w:pStyle w:val="a6"/>
              <w:numPr>
                <w:ilvl w:val="0"/>
                <w:numId w:val="89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="005E5A8E"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Pr="006B3E9D">
              <w:rPr>
                <w:rFonts w:eastAsia="微軟正黑體" w:cs="Arial"/>
                <w:color w:val="000000"/>
              </w:rPr>
              <w:t>表示該欄位必須有值，未提及欄位表示由使用者自行決定是否選取</w:t>
            </w:r>
            <w:r w:rsidRPr="006B3E9D">
              <w:rPr>
                <w:rFonts w:eastAsia="微軟正黑體" w:cs="Arial"/>
                <w:color w:val="000000"/>
              </w:rPr>
              <w:t>/</w:t>
            </w:r>
            <w:r w:rsidRPr="006B3E9D">
              <w:rPr>
                <w:rFonts w:eastAsia="微軟正黑體" w:cs="Arial"/>
                <w:color w:val="000000"/>
              </w:rPr>
              <w:t>輸入欄位值。</w:t>
            </w:r>
          </w:p>
          <w:p w14:paraId="4C7B5FAE" w14:textId="08D34A68" w:rsidR="00636417" w:rsidRPr="006B3E9D" w:rsidRDefault="00636417" w:rsidP="006B3E9D">
            <w:pPr>
              <w:pStyle w:val="a6"/>
              <w:numPr>
                <w:ilvl w:val="0"/>
                <w:numId w:val="89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="005E5A8E"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表示該欄位可編輯，未提及欄位表示不可編輯欄位內容。</w:t>
            </w:r>
          </w:p>
        </w:tc>
      </w:tr>
      <w:tr w:rsidR="005E5A8E" w:rsidRPr="006B3E9D" w14:paraId="1CC135EC" w14:textId="77777777" w:rsidTr="005E5A8E">
        <w:trPr>
          <w:trHeight w:val="454"/>
          <w:jc w:val="center"/>
        </w:trPr>
        <w:tc>
          <w:tcPr>
            <w:tcW w:w="552" w:type="dxa"/>
          </w:tcPr>
          <w:p w14:paraId="505FAE22" w14:textId="77777777" w:rsidR="005E5A8E" w:rsidRPr="006B3E9D" w:rsidRDefault="005E5A8E" w:rsidP="006B3E9D">
            <w:pPr>
              <w:pStyle w:val="a6"/>
              <w:numPr>
                <w:ilvl w:val="0"/>
                <w:numId w:val="85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01A8275F" w14:textId="77777777" w:rsidR="005E5A8E" w:rsidRPr="006B3E9D" w:rsidRDefault="005E5A8E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群組名稱</w:t>
            </w:r>
          </w:p>
        </w:tc>
        <w:tc>
          <w:tcPr>
            <w:tcW w:w="1559" w:type="dxa"/>
          </w:tcPr>
          <w:p w14:paraId="2AFB12E6" w14:textId="02C48CA4" w:rsidR="005E5A8E" w:rsidRPr="006B3E9D" w:rsidRDefault="005E5A8E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groupName</w:t>
            </w:r>
          </w:p>
        </w:tc>
        <w:tc>
          <w:tcPr>
            <w:tcW w:w="851" w:type="dxa"/>
          </w:tcPr>
          <w:p w14:paraId="7D10BB8C" w14:textId="1CB2B4BB" w:rsidR="005E5A8E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0" w:type="dxa"/>
          </w:tcPr>
          <w:p w14:paraId="05F7E5D5" w14:textId="55ED0D08" w:rsidR="005E5A8E" w:rsidRPr="006B3E9D" w:rsidRDefault="005E5A8E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一般輸入框</w:t>
            </w:r>
          </w:p>
        </w:tc>
        <w:tc>
          <w:tcPr>
            <w:tcW w:w="4536" w:type="dxa"/>
          </w:tcPr>
          <w:p w14:paraId="356B469B" w14:textId="411B7F66" w:rsidR="005E5A8E" w:rsidRPr="006B3E9D" w:rsidRDefault="005E5A8E" w:rsidP="006B3E9D">
            <w:pPr>
              <w:pStyle w:val="a6"/>
              <w:numPr>
                <w:ilvl w:val="0"/>
                <w:numId w:val="85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1F8F39DE" w14:textId="0690E589" w:rsidR="005E5A8E" w:rsidRPr="006B3E9D" w:rsidRDefault="005E5A8E" w:rsidP="006B3E9D">
            <w:pPr>
              <w:pStyle w:val="a6"/>
              <w:numPr>
                <w:ilvl w:val="0"/>
                <w:numId w:val="85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50C1254F" w14:textId="6F8083CB" w:rsidR="005E5A8E" w:rsidRPr="006B3E9D" w:rsidRDefault="005E5A8E" w:rsidP="006B3E9D">
            <w:pPr>
              <w:pStyle w:val="a6"/>
              <w:numPr>
                <w:ilvl w:val="0"/>
                <w:numId w:val="89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限輸入最多</w:t>
            </w:r>
            <w:r w:rsidRPr="006B3E9D">
              <w:rPr>
                <w:rFonts w:eastAsia="微軟正黑體" w:cs="Arial"/>
                <w:color w:val="000000"/>
              </w:rPr>
              <w:t>15</w:t>
            </w:r>
            <w:r w:rsidRPr="006B3E9D">
              <w:rPr>
                <w:rFonts w:eastAsia="微軟正黑體" w:cs="Arial"/>
                <w:color w:val="000000"/>
              </w:rPr>
              <w:t>個中英文字。</w:t>
            </w:r>
          </w:p>
        </w:tc>
      </w:tr>
      <w:tr w:rsidR="005E5A8E" w:rsidRPr="006B3E9D" w14:paraId="526E1A7C" w14:textId="77777777" w:rsidTr="005E5A8E">
        <w:trPr>
          <w:trHeight w:val="454"/>
          <w:jc w:val="center"/>
        </w:trPr>
        <w:tc>
          <w:tcPr>
            <w:tcW w:w="552" w:type="dxa"/>
          </w:tcPr>
          <w:p w14:paraId="3B3E59A1" w14:textId="77777777" w:rsidR="005E5A8E" w:rsidRPr="006B3E9D" w:rsidRDefault="005E5A8E" w:rsidP="006B3E9D">
            <w:pPr>
              <w:pStyle w:val="a6"/>
              <w:numPr>
                <w:ilvl w:val="0"/>
                <w:numId w:val="85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6201467C" w14:textId="77777777" w:rsidR="005E5A8E" w:rsidRPr="006B3E9D" w:rsidRDefault="005E5A8E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群組描述</w:t>
            </w:r>
          </w:p>
        </w:tc>
        <w:tc>
          <w:tcPr>
            <w:tcW w:w="1559" w:type="dxa"/>
          </w:tcPr>
          <w:p w14:paraId="3FA40ABB" w14:textId="49541E2F" w:rsidR="005E5A8E" w:rsidRPr="006B3E9D" w:rsidRDefault="005E5A8E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groupDescription</w:t>
            </w:r>
          </w:p>
        </w:tc>
        <w:tc>
          <w:tcPr>
            <w:tcW w:w="851" w:type="dxa"/>
          </w:tcPr>
          <w:p w14:paraId="133C7051" w14:textId="4C27D567" w:rsidR="005E5A8E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0" w:type="dxa"/>
          </w:tcPr>
          <w:p w14:paraId="10AD98BD" w14:textId="6AC8ADE0" w:rsidR="005E5A8E" w:rsidRPr="006B3E9D" w:rsidRDefault="005E5A8E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一般輸入框</w:t>
            </w:r>
          </w:p>
        </w:tc>
        <w:tc>
          <w:tcPr>
            <w:tcW w:w="4536" w:type="dxa"/>
          </w:tcPr>
          <w:p w14:paraId="324DFD05" w14:textId="4DEFB250" w:rsidR="005E5A8E" w:rsidRPr="006B3E9D" w:rsidRDefault="005E5A8E" w:rsidP="006B3E9D">
            <w:pPr>
              <w:pStyle w:val="a6"/>
              <w:numPr>
                <w:ilvl w:val="0"/>
                <w:numId w:val="86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6FFF2041" w14:textId="5EB735F7" w:rsidR="005E5A8E" w:rsidRPr="006B3E9D" w:rsidRDefault="005E5A8E" w:rsidP="006B3E9D">
            <w:pPr>
              <w:pStyle w:val="a6"/>
              <w:numPr>
                <w:ilvl w:val="0"/>
                <w:numId w:val="86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31317BFB" w14:textId="74F06B93" w:rsidR="005E5A8E" w:rsidRPr="006B3E9D" w:rsidRDefault="005E5A8E" w:rsidP="006B3E9D">
            <w:pPr>
              <w:pStyle w:val="a6"/>
              <w:numPr>
                <w:ilvl w:val="0"/>
                <w:numId w:val="86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限輸入最多</w:t>
            </w:r>
            <w:r w:rsidRPr="006B3E9D">
              <w:rPr>
                <w:rFonts w:eastAsia="微軟正黑體" w:cs="Arial"/>
                <w:color w:val="000000"/>
              </w:rPr>
              <w:t>15</w:t>
            </w:r>
            <w:r w:rsidRPr="006B3E9D">
              <w:rPr>
                <w:rFonts w:eastAsia="微軟正黑體" w:cs="Arial"/>
                <w:color w:val="000000"/>
              </w:rPr>
              <w:t>個中英文字。</w:t>
            </w:r>
          </w:p>
        </w:tc>
      </w:tr>
      <w:tr w:rsidR="005E5A8E" w:rsidRPr="006B3E9D" w14:paraId="1904431F" w14:textId="77777777" w:rsidTr="005E5A8E">
        <w:trPr>
          <w:trHeight w:val="454"/>
          <w:jc w:val="center"/>
        </w:trPr>
        <w:tc>
          <w:tcPr>
            <w:tcW w:w="552" w:type="dxa"/>
          </w:tcPr>
          <w:p w14:paraId="64FAD9C4" w14:textId="77777777" w:rsidR="005E5A8E" w:rsidRPr="006B3E9D" w:rsidRDefault="005E5A8E" w:rsidP="006B3E9D">
            <w:pPr>
              <w:pStyle w:val="a6"/>
              <w:numPr>
                <w:ilvl w:val="0"/>
                <w:numId w:val="85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0681226D" w14:textId="28A1D6FF" w:rsidR="005E5A8E" w:rsidRPr="006B3E9D" w:rsidRDefault="005E5A8E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B2B</w:t>
            </w:r>
            <w:r w:rsidRPr="006B3E9D">
              <w:rPr>
                <w:rFonts w:eastAsia="微軟正黑體" w:cs="Arial"/>
              </w:rPr>
              <w:t>功能選單</w:t>
            </w:r>
          </w:p>
        </w:tc>
        <w:tc>
          <w:tcPr>
            <w:tcW w:w="1559" w:type="dxa"/>
          </w:tcPr>
          <w:p w14:paraId="23126A7E" w14:textId="46F43589" w:rsidR="005E5A8E" w:rsidRPr="006B3E9D" w:rsidRDefault="005E5A8E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148C34C6" w14:textId="7201C3CA" w:rsidR="005E5A8E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0" w:type="dxa"/>
          </w:tcPr>
          <w:p w14:paraId="61D150F7" w14:textId="0A927F92" w:rsidR="005E5A8E" w:rsidRPr="006B3E9D" w:rsidRDefault="005E5A8E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Checkbox</w:t>
            </w:r>
          </w:p>
        </w:tc>
        <w:tc>
          <w:tcPr>
            <w:tcW w:w="4536" w:type="dxa"/>
          </w:tcPr>
          <w:p w14:paraId="0040E8EC" w14:textId="16DB4382" w:rsidR="005E5A8E" w:rsidRPr="006B3E9D" w:rsidRDefault="005E5A8E" w:rsidP="006B3E9D">
            <w:pPr>
              <w:pStyle w:val="a6"/>
              <w:numPr>
                <w:ilvl w:val="0"/>
                <w:numId w:val="88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566DCFBE" w14:textId="1085BC01" w:rsidR="005E5A8E" w:rsidRPr="006B3E9D" w:rsidRDefault="005E5A8E" w:rsidP="006B3E9D">
            <w:pPr>
              <w:pStyle w:val="a6"/>
              <w:numPr>
                <w:ilvl w:val="0"/>
                <w:numId w:val="88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0297EA4D" w14:textId="25178EC5" w:rsidR="005E5A8E" w:rsidRPr="006B3E9D" w:rsidRDefault="00D739DC" w:rsidP="006B3E9D">
            <w:pPr>
              <w:pStyle w:val="a6"/>
              <w:numPr>
                <w:ilvl w:val="0"/>
                <w:numId w:val="88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請參考動作與事件</w:t>
            </w:r>
            <w:r w:rsidRPr="006B3E9D">
              <w:rPr>
                <w:rFonts w:eastAsia="微軟正黑體" w:cs="Arial"/>
                <w:color w:val="000000"/>
              </w:rPr>
              <w:t>(</w:t>
            </w:r>
            <w:hyperlink w:anchor="B2B功能選單click" w:history="1">
              <w:r w:rsidRPr="006B3E9D">
                <w:rPr>
                  <w:rStyle w:val="af8"/>
                  <w:rFonts w:eastAsia="微軟正黑體" w:cs="Arial"/>
                </w:rPr>
                <w:t>B2B</w:t>
              </w:r>
              <w:r w:rsidRPr="006B3E9D">
                <w:rPr>
                  <w:rStyle w:val="af8"/>
                  <w:rFonts w:eastAsia="微軟正黑體" w:cs="Arial"/>
                </w:rPr>
                <w:t>功能選單</w:t>
              </w:r>
            </w:hyperlink>
            <w:r w:rsidRPr="006B3E9D">
              <w:rPr>
                <w:rFonts w:eastAsia="微軟正黑體" w:cs="Arial"/>
                <w:color w:val="000000"/>
              </w:rPr>
              <w:t>)</w:t>
            </w:r>
            <w:r w:rsidR="005E5A8E"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5E5A8E" w:rsidRPr="006B3E9D" w14:paraId="30B2142A" w14:textId="77777777" w:rsidTr="00D800E9">
        <w:trPr>
          <w:trHeight w:val="454"/>
          <w:jc w:val="center"/>
        </w:trPr>
        <w:tc>
          <w:tcPr>
            <w:tcW w:w="9766" w:type="dxa"/>
            <w:gridSpan w:val="6"/>
          </w:tcPr>
          <w:p w14:paraId="18AFF0B5" w14:textId="5B515523" w:rsidR="005E5A8E" w:rsidRPr="006B3E9D" w:rsidRDefault="005E5A8E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權限角色選單資訊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5E5A8E" w:rsidRPr="006B3E9D" w14:paraId="4E49A0D0" w14:textId="77777777" w:rsidTr="00D800E9">
        <w:trPr>
          <w:trHeight w:val="454"/>
          <w:jc w:val="center"/>
        </w:trPr>
        <w:tc>
          <w:tcPr>
            <w:tcW w:w="9766" w:type="dxa"/>
            <w:gridSpan w:val="6"/>
          </w:tcPr>
          <w:p w14:paraId="538FCA1D" w14:textId="6B6D5E34" w:rsidR="005E5A8E" w:rsidRPr="006B3E9D" w:rsidRDefault="005E5A8E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功能按鈕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5A724B" w:rsidRPr="006B3E9D" w14:paraId="6E35B772" w14:textId="77777777" w:rsidTr="005E5A8E">
        <w:trPr>
          <w:trHeight w:val="454"/>
          <w:jc w:val="center"/>
        </w:trPr>
        <w:tc>
          <w:tcPr>
            <w:tcW w:w="552" w:type="dxa"/>
          </w:tcPr>
          <w:p w14:paraId="1CDBCCC8" w14:textId="77777777" w:rsidR="005A724B" w:rsidRPr="006B3E9D" w:rsidRDefault="005A724B" w:rsidP="006B3E9D">
            <w:pPr>
              <w:pStyle w:val="a6"/>
              <w:numPr>
                <w:ilvl w:val="0"/>
                <w:numId w:val="85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374BC68F" w14:textId="68AF49CA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  <w:bdr w:val="single" w:sz="4" w:space="0" w:color="auto"/>
                <w:shd w:val="pct15" w:color="auto" w:fill="FFFFFF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送出</w:t>
            </w:r>
          </w:p>
        </w:tc>
        <w:tc>
          <w:tcPr>
            <w:tcW w:w="1559" w:type="dxa"/>
          </w:tcPr>
          <w:p w14:paraId="710D34BD" w14:textId="6A98A0E3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22AD19DE" w14:textId="4F5E8959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0" w:type="dxa"/>
          </w:tcPr>
          <w:p w14:paraId="65C62001" w14:textId="08B20296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536" w:type="dxa"/>
          </w:tcPr>
          <w:p w14:paraId="7CC6B5B4" w14:textId="683FE490" w:rsidR="005A724B" w:rsidRPr="006B3E9D" w:rsidRDefault="005A724B" w:rsidP="006B3E9D">
            <w:pPr>
              <w:pStyle w:val="a6"/>
              <w:numPr>
                <w:ilvl w:val="0"/>
                <w:numId w:val="86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請參考動作與事件</w:t>
            </w:r>
            <w:hyperlink w:anchor="取消click2" w:history="1">
              <w:r w:rsidRPr="006B3E9D">
                <w:rPr>
                  <w:rStyle w:val="af8"/>
                  <w:rFonts w:eastAsia="微軟正黑體" w:cs="Arial"/>
                </w:rPr>
                <w:t>(</w:t>
              </w:r>
              <w:r w:rsidRPr="006B3E9D">
                <w:rPr>
                  <w:rStyle w:val="af8"/>
                  <w:rFonts w:eastAsia="微軟正黑體" w:cs="Arial"/>
                </w:rPr>
                <w:t>送出</w:t>
              </w:r>
              <w:r w:rsidRPr="006B3E9D">
                <w:rPr>
                  <w:rStyle w:val="af8"/>
                  <w:rFonts w:eastAsia="微軟正黑體" w:cs="Arial"/>
                </w:rPr>
                <w:t>)</w:t>
              </w:r>
            </w:hyperlink>
            <w:r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5A724B" w:rsidRPr="006B3E9D" w14:paraId="7F642B8D" w14:textId="77777777" w:rsidTr="005E5A8E">
        <w:trPr>
          <w:trHeight w:val="454"/>
          <w:jc w:val="center"/>
        </w:trPr>
        <w:tc>
          <w:tcPr>
            <w:tcW w:w="552" w:type="dxa"/>
          </w:tcPr>
          <w:p w14:paraId="65910D97" w14:textId="77777777" w:rsidR="005A724B" w:rsidRPr="006B3E9D" w:rsidRDefault="005A724B" w:rsidP="006B3E9D">
            <w:pPr>
              <w:pStyle w:val="a6"/>
              <w:numPr>
                <w:ilvl w:val="0"/>
                <w:numId w:val="85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08C337E5" w14:textId="27D219EE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  <w:bdr w:val="single" w:sz="4" w:space="0" w:color="auto"/>
                <w:shd w:val="pct15" w:color="auto" w:fill="FFFFFF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取消</w:t>
            </w:r>
          </w:p>
        </w:tc>
        <w:tc>
          <w:tcPr>
            <w:tcW w:w="1559" w:type="dxa"/>
          </w:tcPr>
          <w:p w14:paraId="4443FE18" w14:textId="30874252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7F77B781" w14:textId="30DDD88D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0" w:type="dxa"/>
          </w:tcPr>
          <w:p w14:paraId="2EC7D96F" w14:textId="6EF2EF19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536" w:type="dxa"/>
          </w:tcPr>
          <w:p w14:paraId="43ED3DAF" w14:textId="2B9CF12B" w:rsidR="005A724B" w:rsidRPr="006B3E9D" w:rsidRDefault="005A724B" w:rsidP="006B3E9D">
            <w:pPr>
              <w:pStyle w:val="a6"/>
              <w:numPr>
                <w:ilvl w:val="0"/>
                <w:numId w:val="863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點選</w:t>
            </w: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取消</w:t>
            </w:r>
            <w:r w:rsidRPr="006B3E9D">
              <w:rPr>
                <w:rFonts w:eastAsia="微軟正黑體" w:cs="Arial"/>
              </w:rPr>
              <w:t>，請參考動作與事件</w:t>
            </w:r>
            <w:r w:rsidRPr="006B3E9D">
              <w:rPr>
                <w:rFonts w:eastAsia="微軟正黑體" w:cs="Arial"/>
              </w:rPr>
              <w:t>(</w:t>
            </w:r>
            <w:hyperlink w:anchor="取消click2" w:history="1">
              <w:r w:rsidRPr="006B3E9D">
                <w:rPr>
                  <w:rStyle w:val="af8"/>
                  <w:rFonts w:eastAsia="微軟正黑體" w:cs="Arial"/>
                </w:rPr>
                <w:t>取消</w:t>
              </w:r>
            </w:hyperlink>
            <w:r w:rsidRPr="006B3E9D">
              <w:rPr>
                <w:rFonts w:eastAsia="微軟正黑體" w:cs="Arial"/>
              </w:rPr>
              <w:t>)</w:t>
            </w:r>
            <w:r w:rsidRPr="006B3E9D">
              <w:rPr>
                <w:rFonts w:eastAsia="微軟正黑體" w:cs="Arial"/>
              </w:rPr>
              <w:t>。</w:t>
            </w:r>
          </w:p>
        </w:tc>
      </w:tr>
      <w:tr w:rsidR="005A724B" w:rsidRPr="006B3E9D" w14:paraId="512EEF5F" w14:textId="77777777" w:rsidTr="00D800E9">
        <w:trPr>
          <w:trHeight w:val="454"/>
          <w:jc w:val="center"/>
        </w:trPr>
        <w:tc>
          <w:tcPr>
            <w:tcW w:w="9766" w:type="dxa"/>
            <w:gridSpan w:val="6"/>
          </w:tcPr>
          <w:p w14:paraId="249DB4D4" w14:textId="140AA3BB" w:rsidR="005A724B" w:rsidRPr="006B3E9D" w:rsidRDefault="005A724B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功能按鈕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</w:tbl>
    <w:p w14:paraId="6EF9E246" w14:textId="77777777" w:rsidR="002029F4" w:rsidRPr="006B3E9D" w:rsidRDefault="002029F4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31" w:name="_Toc168652645"/>
      <w:r w:rsidRPr="006B3E9D">
        <w:rPr>
          <w:rFonts w:eastAsia="微軟正黑體" w:cs="Arial"/>
        </w:rPr>
        <w:t>動作與事件</w:t>
      </w:r>
      <w:bookmarkEnd w:id="31"/>
    </w:p>
    <w:tbl>
      <w:tblPr>
        <w:tblStyle w:val="af1"/>
        <w:tblW w:w="9889" w:type="dxa"/>
        <w:tblLook w:val="04A0" w:firstRow="1" w:lastRow="0" w:firstColumn="1" w:lastColumn="0" w:noHBand="0" w:noVBand="1"/>
      </w:tblPr>
      <w:tblGrid>
        <w:gridCol w:w="1282"/>
        <w:gridCol w:w="1004"/>
        <w:gridCol w:w="1293"/>
        <w:gridCol w:w="3787"/>
        <w:gridCol w:w="2523"/>
      </w:tblGrid>
      <w:tr w:rsidR="00EC3656" w:rsidRPr="006B3E9D" w14:paraId="25FB1631" w14:textId="77777777" w:rsidTr="007B750A">
        <w:tc>
          <w:tcPr>
            <w:tcW w:w="1282" w:type="dxa"/>
          </w:tcPr>
          <w:p w14:paraId="29D9550C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元件</w:t>
            </w:r>
          </w:p>
        </w:tc>
        <w:tc>
          <w:tcPr>
            <w:tcW w:w="1004" w:type="dxa"/>
          </w:tcPr>
          <w:p w14:paraId="11A066AF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動作</w:t>
            </w:r>
          </w:p>
        </w:tc>
        <w:tc>
          <w:tcPr>
            <w:tcW w:w="1293" w:type="dxa"/>
          </w:tcPr>
          <w:p w14:paraId="518FF953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檢核</w:t>
            </w:r>
          </w:p>
        </w:tc>
        <w:tc>
          <w:tcPr>
            <w:tcW w:w="3787" w:type="dxa"/>
          </w:tcPr>
          <w:p w14:paraId="1B5CD65F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說明</w:t>
            </w:r>
          </w:p>
        </w:tc>
        <w:tc>
          <w:tcPr>
            <w:tcW w:w="2523" w:type="dxa"/>
          </w:tcPr>
          <w:p w14:paraId="5398BF98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錯誤處理</w:t>
            </w:r>
          </w:p>
        </w:tc>
      </w:tr>
      <w:tr w:rsidR="00EC3656" w:rsidRPr="006B3E9D" w14:paraId="3E0B4317" w14:textId="77777777" w:rsidTr="007B750A">
        <w:tc>
          <w:tcPr>
            <w:tcW w:w="1282" w:type="dxa"/>
          </w:tcPr>
          <w:p w14:paraId="2C8F25D3" w14:textId="67F4B712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送出</w:t>
            </w:r>
          </w:p>
        </w:tc>
        <w:tc>
          <w:tcPr>
            <w:tcW w:w="1004" w:type="dxa"/>
          </w:tcPr>
          <w:p w14:paraId="0AAAE932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59C0D8F6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6889F767" w14:textId="77777777" w:rsidR="002E64EC" w:rsidRPr="006B3E9D" w:rsidRDefault="00EC3656" w:rsidP="006B3E9D">
            <w:pPr>
              <w:pStyle w:val="SA"/>
              <w:numPr>
                <w:ilvl w:val="0"/>
                <w:numId w:val="922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呼叫「</w:t>
            </w:r>
            <w:hyperlink w:anchor="_更新角色權限資料" w:history="1">
              <w:r w:rsidRPr="006B3E9D">
                <w:rPr>
                  <w:rStyle w:val="af8"/>
                  <w:rFonts w:eastAsia="微軟正黑體" w:cs="Arial"/>
                </w:rPr>
                <w:t>更新角色權限資料</w:t>
              </w:r>
            </w:hyperlink>
            <w:r w:rsidRPr="006B3E9D">
              <w:rPr>
                <w:rFonts w:eastAsia="微軟正黑體" w:cs="Arial"/>
              </w:rPr>
              <w:t>」更新資料對應。</w:t>
            </w:r>
          </w:p>
          <w:p w14:paraId="12A316DE" w14:textId="77777777" w:rsidR="002E64EC" w:rsidRPr="006B3E9D" w:rsidRDefault="002E64EC" w:rsidP="006B3E9D">
            <w:pPr>
              <w:pStyle w:val="a6"/>
              <w:widowControl/>
              <w:numPr>
                <w:ilvl w:val="0"/>
                <w:numId w:val="922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將資料存入</w:t>
            </w:r>
            <w:r w:rsidRPr="006B3E9D">
              <w:rPr>
                <w:rFonts w:eastAsia="微軟正黑體" w:cs="Arial"/>
              </w:rPr>
              <w:t>DB</w:t>
            </w:r>
          </w:p>
          <w:p w14:paraId="56503F3D" w14:textId="768E96C5" w:rsidR="002E64EC" w:rsidRPr="006B3E9D" w:rsidRDefault="002E64EC" w:rsidP="006B3E9D">
            <w:pPr>
              <w:pStyle w:val="a6"/>
              <w:widowControl/>
              <w:numPr>
                <w:ilvl w:val="1"/>
                <w:numId w:val="922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若送出成功，則顯示成功</w:t>
            </w:r>
            <w:r w:rsidRPr="006B3E9D">
              <w:rPr>
                <w:rFonts w:eastAsia="微軟正黑體" w:cs="Arial"/>
              </w:rPr>
              <w:t>toast</w:t>
            </w:r>
            <w:r w:rsidRPr="006B3E9D">
              <w:rPr>
                <w:rFonts w:eastAsia="微軟正黑體" w:cs="Arial"/>
              </w:rPr>
              <w:t>訊息：</w:t>
            </w:r>
            <w:r w:rsidR="003D649C" w:rsidRPr="006B3E9D">
              <w:rPr>
                <w:rFonts w:eastAsia="微軟正黑體" w:cs="Arial"/>
                <w:bdr w:val="single" w:sz="4" w:space="0" w:color="auto"/>
              </w:rPr>
              <w:t>已送出申請</w:t>
            </w:r>
            <w:r w:rsidR="003D649C" w:rsidRPr="006B3E9D">
              <w:rPr>
                <w:rFonts w:eastAsia="微軟正黑體" w:cs="Arial"/>
                <w:bdr w:val="single" w:sz="4" w:space="0" w:color="auto"/>
              </w:rPr>
              <w:t>&lt;</w:t>
            </w:r>
            <w:r w:rsidR="003D649C" w:rsidRPr="006B3E9D">
              <w:rPr>
                <w:rFonts w:eastAsia="微軟正黑體" w:cs="Arial"/>
                <w:bdr w:val="single" w:sz="4" w:space="0" w:color="auto"/>
              </w:rPr>
              <w:t>換行</w:t>
            </w:r>
            <w:r w:rsidR="003D649C" w:rsidRPr="006B3E9D">
              <w:rPr>
                <w:rFonts w:eastAsia="微軟正黑體" w:cs="Arial"/>
                <w:bdr w:val="single" w:sz="4" w:space="0" w:color="auto"/>
              </w:rPr>
              <w:t>&gt;</w:t>
            </w:r>
            <w:r w:rsidR="003D649C" w:rsidRPr="006B3E9D">
              <w:rPr>
                <w:rFonts w:eastAsia="微軟正黑體" w:cs="Arial"/>
                <w:bdr w:val="single" w:sz="4" w:space="0" w:color="auto"/>
              </w:rPr>
              <w:t>已成功送出選單新增</w:t>
            </w:r>
            <w:r w:rsidRPr="006B3E9D">
              <w:rPr>
                <w:rFonts w:eastAsia="微軟正黑體" w:cs="Arial"/>
              </w:rPr>
              <w:t>。</w:t>
            </w:r>
          </w:p>
        </w:tc>
        <w:tc>
          <w:tcPr>
            <w:tcW w:w="2523" w:type="dxa"/>
          </w:tcPr>
          <w:p w14:paraId="5F96FA40" w14:textId="49AEEFAD" w:rsidR="00EC3656" w:rsidRPr="006B3E9D" w:rsidRDefault="00EC3656" w:rsidP="006B3E9D">
            <w:pPr>
              <w:pStyle w:val="SA"/>
              <w:widowControl/>
              <w:numPr>
                <w:ilvl w:val="0"/>
                <w:numId w:val="0"/>
              </w:numPr>
              <w:tabs>
                <w:tab w:val="left" w:pos="851"/>
              </w:tabs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EC3656" w:rsidRPr="006B3E9D" w14:paraId="1062457F" w14:textId="77777777" w:rsidTr="007B750A">
        <w:tc>
          <w:tcPr>
            <w:tcW w:w="1282" w:type="dxa"/>
          </w:tcPr>
          <w:p w14:paraId="51199B07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32" w:name="取消click2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lastRenderedPageBreak/>
              <w:t>取消</w:t>
            </w:r>
            <w:bookmarkEnd w:id="32"/>
          </w:p>
        </w:tc>
        <w:tc>
          <w:tcPr>
            <w:tcW w:w="1004" w:type="dxa"/>
          </w:tcPr>
          <w:p w14:paraId="5E5D34EE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38C4830D" w14:textId="77777777" w:rsidR="00EC3656" w:rsidRPr="006B3E9D" w:rsidRDefault="00EC3656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65E45579" w14:textId="77777777" w:rsidR="00EC3656" w:rsidRPr="006B3E9D" w:rsidRDefault="00EC3656" w:rsidP="006B3E9D">
            <w:pPr>
              <w:pStyle w:val="a"/>
              <w:numPr>
                <w:ilvl w:val="0"/>
                <w:numId w:val="923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關閉視窗回到原頁。</w:t>
            </w:r>
          </w:p>
        </w:tc>
        <w:tc>
          <w:tcPr>
            <w:tcW w:w="2523" w:type="dxa"/>
          </w:tcPr>
          <w:p w14:paraId="03AFF54D" w14:textId="77777777" w:rsidR="00EC3656" w:rsidRPr="006B3E9D" w:rsidRDefault="00EC3656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0A3B5A" w:rsidRPr="006B3E9D" w14:paraId="21246312" w14:textId="77777777" w:rsidTr="007B750A">
        <w:tc>
          <w:tcPr>
            <w:tcW w:w="1282" w:type="dxa"/>
          </w:tcPr>
          <w:p w14:paraId="6D9A744F" w14:textId="798067F7" w:rsidR="000A3B5A" w:rsidRPr="006B3E9D" w:rsidRDefault="000A3B5A" w:rsidP="006B3E9D">
            <w:pPr>
              <w:snapToGrid w:val="0"/>
              <w:rPr>
                <w:rFonts w:ascii="Arial" w:eastAsia="微軟正黑體" w:hAnsi="Arial" w:cs="Arial"/>
                <w:bdr w:val="single" w:sz="4" w:space="0" w:color="auto"/>
              </w:rPr>
            </w:pPr>
            <w:bookmarkStart w:id="33" w:name="B2B功能選單click"/>
            <w:r w:rsidRPr="006B3E9D">
              <w:rPr>
                <w:rFonts w:ascii="Arial" w:eastAsia="微軟正黑體" w:hAnsi="Arial" w:cs="Arial"/>
              </w:rPr>
              <w:t>B2B</w:t>
            </w:r>
            <w:r w:rsidRPr="006B3E9D">
              <w:rPr>
                <w:rFonts w:ascii="Arial" w:eastAsia="微軟正黑體" w:hAnsi="Arial" w:cs="Arial"/>
              </w:rPr>
              <w:t>功能選單</w:t>
            </w:r>
            <w:bookmarkEnd w:id="33"/>
          </w:p>
        </w:tc>
        <w:tc>
          <w:tcPr>
            <w:tcW w:w="1004" w:type="dxa"/>
          </w:tcPr>
          <w:p w14:paraId="596CF2BC" w14:textId="057B60E1" w:rsidR="000A3B5A" w:rsidRPr="006B3E9D" w:rsidRDefault="000A3B5A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init</w:t>
            </w:r>
          </w:p>
        </w:tc>
        <w:tc>
          <w:tcPr>
            <w:tcW w:w="1293" w:type="dxa"/>
          </w:tcPr>
          <w:p w14:paraId="43A8EFB0" w14:textId="77777777" w:rsidR="000A3B5A" w:rsidRPr="006B3E9D" w:rsidRDefault="000A3B5A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4300012A" w14:textId="05009200" w:rsidR="000A3B5A" w:rsidRPr="006B3E9D" w:rsidRDefault="000A3B5A" w:rsidP="006B3E9D">
            <w:pPr>
              <w:pStyle w:val="a"/>
              <w:numPr>
                <w:ilvl w:val="0"/>
                <w:numId w:val="938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呼叫「</w:t>
            </w:r>
            <w:hyperlink w:anchor="_查詢B2B功能清單" w:history="1">
              <w:r w:rsidRPr="006B3E9D">
                <w:rPr>
                  <w:rStyle w:val="af8"/>
                  <w:rFonts w:eastAsia="微軟正黑體"/>
                </w:rPr>
                <w:t>查詢</w:t>
              </w:r>
              <w:r w:rsidRPr="006B3E9D">
                <w:rPr>
                  <w:rStyle w:val="af8"/>
                  <w:rFonts w:eastAsia="微軟正黑體"/>
                </w:rPr>
                <w:t>B2B</w:t>
              </w:r>
              <w:r w:rsidRPr="006B3E9D">
                <w:rPr>
                  <w:rStyle w:val="af8"/>
                  <w:rFonts w:eastAsia="微軟正黑體"/>
                </w:rPr>
                <w:t>功能選單</w:t>
              </w:r>
            </w:hyperlink>
            <w:r w:rsidRPr="006B3E9D">
              <w:rPr>
                <w:rFonts w:ascii="Arial" w:hAnsi="Arial"/>
              </w:rPr>
              <w:t>」更新資料對應。</w:t>
            </w:r>
          </w:p>
        </w:tc>
        <w:tc>
          <w:tcPr>
            <w:tcW w:w="2523" w:type="dxa"/>
          </w:tcPr>
          <w:p w14:paraId="72397402" w14:textId="77777777" w:rsidR="000A3B5A" w:rsidRPr="006B3E9D" w:rsidRDefault="000A3B5A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</w:tbl>
    <w:p w14:paraId="385AD5C8" w14:textId="77777777" w:rsidR="00411704" w:rsidRPr="006B3E9D" w:rsidRDefault="00411704" w:rsidP="006B3E9D">
      <w:pPr>
        <w:snapToGrid w:val="0"/>
        <w:rPr>
          <w:rFonts w:ascii="Arial" w:eastAsia="微軟正黑體" w:hAnsi="Arial" w:cs="Arial"/>
          <w:b/>
          <w:bCs/>
          <w:szCs w:val="36"/>
        </w:rPr>
      </w:pPr>
      <w:r w:rsidRPr="006B3E9D">
        <w:rPr>
          <w:rFonts w:ascii="Arial" w:eastAsia="微軟正黑體" w:hAnsi="Arial" w:cs="Arial"/>
        </w:rPr>
        <w:br w:type="page"/>
      </w:r>
    </w:p>
    <w:p w14:paraId="5141D33A" w14:textId="3A6E6664" w:rsidR="0042231D" w:rsidRPr="006B3E9D" w:rsidRDefault="006B52DA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34" w:name="_Toc168652646"/>
      <w:r w:rsidRPr="006B3E9D">
        <w:rPr>
          <w:rFonts w:eastAsia="微軟正黑體" w:cs="Arial"/>
        </w:rPr>
        <w:lastRenderedPageBreak/>
        <w:t>廠商選單</w:t>
      </w:r>
      <w:r w:rsidRPr="006B3E9D">
        <w:rPr>
          <w:rFonts w:eastAsia="微軟正黑體" w:cs="Arial"/>
        </w:rPr>
        <w:t xml:space="preserve"> TAB</w:t>
      </w:r>
      <w:bookmarkEnd w:id="34"/>
    </w:p>
    <w:p w14:paraId="399EBF52" w14:textId="36D95670" w:rsidR="00E12483" w:rsidRPr="006B3E9D" w:rsidRDefault="00E12483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35" w:name="_Toc168652647"/>
      <w:r w:rsidRPr="006B3E9D">
        <w:rPr>
          <w:rFonts w:eastAsia="微軟正黑體" w:cs="Arial"/>
        </w:rPr>
        <w:t>前端欄位</w:t>
      </w:r>
      <w:bookmarkEnd w:id="35"/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736"/>
      </w:tblGrid>
      <w:tr w:rsidR="00931637" w:rsidRPr="006B3E9D" w14:paraId="1108131E" w14:textId="77777777" w:rsidTr="00797FCC">
        <w:trPr>
          <w:jc w:val="center"/>
        </w:trPr>
        <w:tc>
          <w:tcPr>
            <w:tcW w:w="9736" w:type="dxa"/>
            <w:vAlign w:val="center"/>
          </w:tcPr>
          <w:p w14:paraId="64790029" w14:textId="49AAB172" w:rsidR="00931637" w:rsidRPr="006B3E9D" w:rsidRDefault="006B52DA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廠商選單</w:t>
            </w:r>
            <w:r w:rsidR="00931637" w:rsidRPr="006B3E9D">
              <w:rPr>
                <w:rFonts w:ascii="Arial" w:eastAsia="微軟正黑體" w:hAnsi="Arial" w:cs="Arial"/>
              </w:rPr>
              <w:t>TAB</w:t>
            </w:r>
          </w:p>
        </w:tc>
      </w:tr>
      <w:tr w:rsidR="00931637" w:rsidRPr="006B3E9D" w14:paraId="0140DCBF" w14:textId="77777777" w:rsidTr="00797FCC">
        <w:trPr>
          <w:jc w:val="center"/>
        </w:trPr>
        <w:tc>
          <w:tcPr>
            <w:tcW w:w="9736" w:type="dxa"/>
            <w:vAlign w:val="center"/>
          </w:tcPr>
          <w:p w14:paraId="7DD220CA" w14:textId="5BB1F110" w:rsidR="00931637" w:rsidRPr="006B3E9D" w:rsidRDefault="00A168A9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Style w:val="aa"/>
                <w:rFonts w:ascii="Arial" w:eastAsia="微軟正黑體" w:hAnsi="Arial" w:cs="Arial"/>
                <w:sz w:val="24"/>
                <w:szCs w:val="22"/>
              </w:rPr>
              <w:t xml:space="preserve"> </w:t>
            </w:r>
            <w:r w:rsidR="0030495F" w:rsidRPr="006B3E9D">
              <w:rPr>
                <w:rFonts w:ascii="Arial" w:eastAsia="微軟正黑體" w:hAnsi="Arial" w:cs="Arial"/>
                <w:noProof/>
              </w:rPr>
              <w:drawing>
                <wp:inline distT="0" distB="0" distL="0" distR="0" wp14:anchorId="5A6CE304" wp14:editId="1E4DE679">
                  <wp:extent cx="5914390" cy="4149054"/>
                  <wp:effectExtent l="0" t="0" r="3810" b="4445"/>
                  <wp:docPr id="13965263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52639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6817" cy="415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7696F7" w14:textId="77777777" w:rsidR="008A6B68" w:rsidRPr="006B3E9D" w:rsidRDefault="008A6B68" w:rsidP="006B3E9D">
      <w:pPr>
        <w:snapToGrid w:val="0"/>
        <w:rPr>
          <w:rFonts w:ascii="Arial" w:eastAsia="微軟正黑體" w:hAnsi="Arial" w:cs="Arial"/>
        </w:rPr>
      </w:pPr>
    </w:p>
    <w:p w14:paraId="528A5234" w14:textId="77777777" w:rsidR="008A6B68" w:rsidRPr="006B3E9D" w:rsidRDefault="008A6B68" w:rsidP="006B3E9D">
      <w:pPr>
        <w:numPr>
          <w:ilvl w:val="0"/>
          <w:numId w:val="78"/>
        </w:numPr>
        <w:snapToGrid w:val="0"/>
        <w:ind w:left="36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t>欄位說明</w:t>
      </w:r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1418"/>
        <w:gridCol w:w="1265"/>
        <w:gridCol w:w="1003"/>
        <w:gridCol w:w="805"/>
        <w:gridCol w:w="4723"/>
      </w:tblGrid>
      <w:tr w:rsidR="00E12483" w:rsidRPr="006B3E9D" w14:paraId="32B75698" w14:textId="77777777" w:rsidTr="00E12483">
        <w:trPr>
          <w:trHeight w:val="454"/>
          <w:jc w:val="center"/>
        </w:trPr>
        <w:tc>
          <w:tcPr>
            <w:tcW w:w="552" w:type="dxa"/>
            <w:shd w:val="clear" w:color="auto" w:fill="F2F2F2" w:themeFill="background1" w:themeFillShade="F2"/>
            <w:vAlign w:val="center"/>
          </w:tcPr>
          <w:p w14:paraId="1F8071E1" w14:textId="77777777" w:rsidR="00E12483" w:rsidRPr="006B3E9D" w:rsidRDefault="00E12483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#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1D9D882D" w14:textId="70B43214" w:rsidR="00E12483" w:rsidRPr="006B3E9D" w:rsidRDefault="00E1248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中文欄位</w:t>
            </w:r>
          </w:p>
        </w:tc>
        <w:tc>
          <w:tcPr>
            <w:tcW w:w="1265" w:type="dxa"/>
            <w:shd w:val="clear" w:color="auto" w:fill="F2F2F2" w:themeFill="background1" w:themeFillShade="F2"/>
            <w:vAlign w:val="center"/>
          </w:tcPr>
          <w:p w14:paraId="5CD7A5C4" w14:textId="51C70630" w:rsidR="00E12483" w:rsidRPr="006B3E9D" w:rsidRDefault="00E1248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英文欄位</w:t>
            </w:r>
          </w:p>
        </w:tc>
        <w:tc>
          <w:tcPr>
            <w:tcW w:w="1003" w:type="dxa"/>
            <w:shd w:val="clear" w:color="auto" w:fill="F2F2F2" w:themeFill="background1" w:themeFillShade="F2"/>
            <w:vAlign w:val="center"/>
          </w:tcPr>
          <w:p w14:paraId="43DDAEFA" w14:textId="77777777" w:rsidR="00E12483" w:rsidRPr="006B3E9D" w:rsidRDefault="00E1248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資料</w:t>
            </w:r>
          </w:p>
          <w:p w14:paraId="57FF47DD" w14:textId="2A8E7EB8" w:rsidR="00E12483" w:rsidRPr="006B3E9D" w:rsidRDefault="00E1248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型態</w:t>
            </w:r>
          </w:p>
        </w:tc>
        <w:tc>
          <w:tcPr>
            <w:tcW w:w="805" w:type="dxa"/>
            <w:shd w:val="clear" w:color="auto" w:fill="F2F2F2" w:themeFill="background1" w:themeFillShade="F2"/>
          </w:tcPr>
          <w:p w14:paraId="7774C631" w14:textId="15163428" w:rsidR="00E12483" w:rsidRPr="006B3E9D" w:rsidRDefault="00E1248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欄位型態</w:t>
            </w:r>
          </w:p>
        </w:tc>
        <w:tc>
          <w:tcPr>
            <w:tcW w:w="4723" w:type="dxa"/>
            <w:shd w:val="clear" w:color="auto" w:fill="F2F2F2" w:themeFill="background1" w:themeFillShade="F2"/>
            <w:vAlign w:val="center"/>
          </w:tcPr>
          <w:p w14:paraId="55E44EFE" w14:textId="77777777" w:rsidR="00E12483" w:rsidRPr="006B3E9D" w:rsidRDefault="00E1248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說明</w:t>
            </w:r>
          </w:p>
        </w:tc>
      </w:tr>
      <w:tr w:rsidR="0016685F" w:rsidRPr="006B3E9D" w14:paraId="5557902D" w14:textId="77777777" w:rsidTr="00767BA4">
        <w:trPr>
          <w:trHeight w:val="398"/>
          <w:jc w:val="center"/>
        </w:trPr>
        <w:tc>
          <w:tcPr>
            <w:tcW w:w="9766" w:type="dxa"/>
            <w:gridSpan w:val="6"/>
          </w:tcPr>
          <w:p w14:paraId="4D4E7126" w14:textId="6E2B55E2" w:rsidR="0016685F" w:rsidRPr="006B3E9D" w:rsidRDefault="0016685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查詢條件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5A724B" w:rsidRPr="006B3E9D" w14:paraId="3142AAAF" w14:textId="77777777" w:rsidTr="00E12483">
        <w:trPr>
          <w:trHeight w:val="454"/>
          <w:jc w:val="center"/>
        </w:trPr>
        <w:tc>
          <w:tcPr>
            <w:tcW w:w="552" w:type="dxa"/>
          </w:tcPr>
          <w:p w14:paraId="3B58FC69" w14:textId="77777777" w:rsidR="005A724B" w:rsidRPr="006B3E9D" w:rsidRDefault="005A724B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5FD81AA4" w14:textId="16A918AE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統一編號</w:t>
            </w:r>
            <w:r w:rsidRPr="006B3E9D">
              <w:rPr>
                <w:rFonts w:eastAsia="微軟正黑體" w:cs="Arial"/>
              </w:rPr>
              <w:t>/</w:t>
            </w:r>
            <w:r w:rsidRPr="006B3E9D">
              <w:rPr>
                <w:rFonts w:eastAsia="微軟正黑體" w:cs="Arial"/>
              </w:rPr>
              <w:t>身分證字號</w:t>
            </w:r>
          </w:p>
        </w:tc>
        <w:tc>
          <w:tcPr>
            <w:tcW w:w="1265" w:type="dxa"/>
          </w:tcPr>
          <w:p w14:paraId="0082DEE6" w14:textId="0F37BA43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  <w:shd w:val="clear" w:color="auto" w:fill="FFFFFF"/>
              </w:rPr>
              <w:t>unifyNoOrIdNo</w:t>
            </w:r>
          </w:p>
        </w:tc>
        <w:tc>
          <w:tcPr>
            <w:tcW w:w="1003" w:type="dxa"/>
          </w:tcPr>
          <w:p w14:paraId="37ADBE73" w14:textId="1BAF1A02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05" w:type="dxa"/>
          </w:tcPr>
          <w:p w14:paraId="1F7011A8" w14:textId="50C3B6B1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</w:p>
        </w:tc>
        <w:tc>
          <w:tcPr>
            <w:tcW w:w="4723" w:type="dxa"/>
          </w:tcPr>
          <w:p w14:paraId="1141F33D" w14:textId="77777777" w:rsidR="005A724B" w:rsidRPr="006B3E9D" w:rsidRDefault="005A724B" w:rsidP="006B3E9D">
            <w:pPr>
              <w:pStyle w:val="a6"/>
              <w:widowControl/>
              <w:numPr>
                <w:ilvl w:val="0"/>
                <w:numId w:val="95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提示文字：請輸入。</w:t>
            </w:r>
          </w:p>
          <w:p w14:paraId="2A1D169F" w14:textId="77777777" w:rsidR="005A724B" w:rsidRPr="006B3E9D" w:rsidRDefault="005A724B" w:rsidP="006B3E9D">
            <w:pPr>
              <w:pStyle w:val="a6"/>
              <w:widowControl/>
              <w:numPr>
                <w:ilvl w:val="0"/>
                <w:numId w:val="95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選項：顯示所有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  <w:color w:val="000000"/>
                <w:shd w:val="clear" w:color="auto" w:fill="FFFFFF"/>
              </w:rPr>
              <w:t xml:space="preserve"> unifyNoOrIdNo</w:t>
            </w:r>
            <w:r w:rsidRPr="006B3E9D">
              <w:rPr>
                <w:rFonts w:eastAsia="微軟正黑體" w:cs="Arial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29620ABD" w14:textId="38F992BA" w:rsidR="005A724B" w:rsidRPr="006B3E9D" w:rsidRDefault="005A724B" w:rsidP="006B3E9D">
            <w:pPr>
              <w:pStyle w:val="a6"/>
              <w:numPr>
                <w:ilvl w:val="0"/>
                <w:numId w:val="957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sz w:val="23"/>
                <w:szCs w:val="23"/>
                <w:shd w:val="clear" w:color="auto" w:fill="FFFFFF"/>
              </w:rPr>
              <w:t>使用共用廠商編號查詢元件。</w:t>
            </w:r>
          </w:p>
        </w:tc>
      </w:tr>
      <w:tr w:rsidR="005A724B" w:rsidRPr="006B3E9D" w14:paraId="4BE599FE" w14:textId="77777777" w:rsidTr="00E12483">
        <w:trPr>
          <w:trHeight w:val="454"/>
          <w:jc w:val="center"/>
        </w:trPr>
        <w:tc>
          <w:tcPr>
            <w:tcW w:w="552" w:type="dxa"/>
          </w:tcPr>
          <w:p w14:paraId="50E9B419" w14:textId="77777777" w:rsidR="005A724B" w:rsidRPr="006B3E9D" w:rsidRDefault="005A724B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30AEFE1F" w14:textId="1CF42B64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廠商編號</w:t>
            </w:r>
            <w:r w:rsidRPr="006B3E9D">
              <w:rPr>
                <w:rFonts w:eastAsia="微軟正黑體" w:cs="Arial"/>
              </w:rPr>
              <w:t>/</w:t>
            </w:r>
            <w:r w:rsidRPr="006B3E9D">
              <w:rPr>
                <w:rFonts w:eastAsia="微軟正黑體" w:cs="Arial"/>
              </w:rPr>
              <w:t>名稱</w:t>
            </w:r>
          </w:p>
        </w:tc>
        <w:tc>
          <w:tcPr>
            <w:tcW w:w="1265" w:type="dxa"/>
          </w:tcPr>
          <w:p w14:paraId="4457B956" w14:textId="7C223F8F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supplier</w:t>
            </w:r>
            <w:r w:rsidR="008D391C" w:rsidRPr="006B3E9D">
              <w:rPr>
                <w:rFonts w:eastAsia="微軟正黑體" w:cs="Arial"/>
              </w:rPr>
              <w:t>Id</w:t>
            </w:r>
            <w:r w:rsidRPr="006B3E9D">
              <w:rPr>
                <w:rFonts w:eastAsia="微軟正黑體" w:cs="Arial"/>
              </w:rPr>
              <w:t>Or</w:t>
            </w:r>
            <w:r w:rsidR="008D391C" w:rsidRPr="006B3E9D">
              <w:rPr>
                <w:rFonts w:eastAsia="微軟正黑體" w:cs="Arial"/>
              </w:rPr>
              <w:t>Name</w:t>
            </w:r>
          </w:p>
        </w:tc>
        <w:tc>
          <w:tcPr>
            <w:tcW w:w="1003" w:type="dxa"/>
          </w:tcPr>
          <w:p w14:paraId="746DFC6B" w14:textId="569BAC88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05" w:type="dxa"/>
          </w:tcPr>
          <w:p w14:paraId="3A798F74" w14:textId="7F4479A4" w:rsidR="005A724B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</w:p>
        </w:tc>
        <w:tc>
          <w:tcPr>
            <w:tcW w:w="4723" w:type="dxa"/>
          </w:tcPr>
          <w:p w14:paraId="6C21A716" w14:textId="77777777" w:rsidR="005A724B" w:rsidRPr="006B3E9D" w:rsidRDefault="005A724B" w:rsidP="006B3E9D">
            <w:pPr>
              <w:pStyle w:val="a6"/>
              <w:widowControl/>
              <w:numPr>
                <w:ilvl w:val="0"/>
                <w:numId w:val="391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提示文字：請輸入廠商編號或廠商名稱。</w:t>
            </w:r>
          </w:p>
          <w:p w14:paraId="6213E24A" w14:textId="77777777" w:rsidR="005A724B" w:rsidRPr="006B3E9D" w:rsidRDefault="005A724B" w:rsidP="006B3E9D">
            <w:pPr>
              <w:pStyle w:val="a6"/>
              <w:widowControl/>
              <w:numPr>
                <w:ilvl w:val="0"/>
                <w:numId w:val="391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sz w:val="23"/>
                <w:szCs w:val="23"/>
                <w:shd w:val="clear" w:color="auto" w:fill="FFFFFF"/>
              </w:rPr>
              <w:t>使用共用廠商編號查詢元件。</w:t>
            </w:r>
          </w:p>
          <w:p w14:paraId="64813546" w14:textId="2FDD0EEB" w:rsidR="005A724B" w:rsidRPr="006B3E9D" w:rsidRDefault="005A724B" w:rsidP="006B3E9D">
            <w:pPr>
              <w:pStyle w:val="a6"/>
              <w:numPr>
                <w:ilvl w:val="0"/>
                <w:numId w:val="391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使用者選取後帶回並關閉選單。</w:t>
            </w:r>
          </w:p>
        </w:tc>
      </w:tr>
      <w:tr w:rsidR="00E12483" w:rsidRPr="006B3E9D" w14:paraId="4F3B2D48" w14:textId="77777777" w:rsidTr="00E12483">
        <w:trPr>
          <w:trHeight w:val="454"/>
          <w:jc w:val="center"/>
        </w:trPr>
        <w:tc>
          <w:tcPr>
            <w:tcW w:w="552" w:type="dxa"/>
          </w:tcPr>
          <w:p w14:paraId="5D3F652B" w14:textId="77777777" w:rsidR="00E12483" w:rsidRPr="006B3E9D" w:rsidRDefault="00E12483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6419054D" w14:textId="135A517A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查詢</w:t>
            </w:r>
          </w:p>
        </w:tc>
        <w:tc>
          <w:tcPr>
            <w:tcW w:w="1265" w:type="dxa"/>
          </w:tcPr>
          <w:p w14:paraId="2EED3D48" w14:textId="7F8D4AA2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003" w:type="dxa"/>
          </w:tcPr>
          <w:p w14:paraId="5E54B29E" w14:textId="29CFBEA7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05" w:type="dxa"/>
          </w:tcPr>
          <w:p w14:paraId="725551D4" w14:textId="38299FEE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723" w:type="dxa"/>
          </w:tcPr>
          <w:p w14:paraId="4E312A93" w14:textId="1C5D3162" w:rsidR="00E12483" w:rsidRPr="006B3E9D" w:rsidRDefault="00E12483" w:rsidP="006B3E9D">
            <w:pPr>
              <w:pStyle w:val="a6"/>
              <w:numPr>
                <w:ilvl w:val="0"/>
                <w:numId w:val="43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請參考功能說明</w:t>
            </w:r>
            <w:hyperlink w:anchor="查詢" w:history="1">
              <w:r w:rsidRPr="006B3E9D">
                <w:rPr>
                  <w:rStyle w:val="af8"/>
                  <w:rFonts w:eastAsia="微軟正黑體" w:cs="Arial"/>
                </w:rPr>
                <w:t>(</w:t>
              </w:r>
              <w:r w:rsidRPr="006B3E9D">
                <w:rPr>
                  <w:rStyle w:val="af8"/>
                  <w:rFonts w:eastAsia="微軟正黑體" w:cs="Arial"/>
                </w:rPr>
                <w:t>查詢</w:t>
              </w:r>
              <w:r w:rsidRPr="006B3E9D">
                <w:rPr>
                  <w:rStyle w:val="af8"/>
                  <w:rFonts w:eastAsia="微軟正黑體" w:cs="Arial"/>
                </w:rPr>
                <w:t>)</w:t>
              </w:r>
            </w:hyperlink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E12483" w:rsidRPr="006B3E9D" w14:paraId="77775797" w14:textId="77777777" w:rsidTr="003D0321">
        <w:trPr>
          <w:trHeight w:val="454"/>
          <w:jc w:val="center"/>
        </w:trPr>
        <w:tc>
          <w:tcPr>
            <w:tcW w:w="9766" w:type="dxa"/>
            <w:gridSpan w:val="6"/>
          </w:tcPr>
          <w:p w14:paraId="75DB41C7" w14:textId="1CD7EE5B" w:rsidR="00E12483" w:rsidRPr="006B3E9D" w:rsidRDefault="00E12483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查詢條件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E12483" w:rsidRPr="006B3E9D" w14:paraId="21E97F3B" w14:textId="77777777" w:rsidTr="001661B1">
        <w:trPr>
          <w:trHeight w:val="454"/>
          <w:jc w:val="center"/>
        </w:trPr>
        <w:tc>
          <w:tcPr>
            <w:tcW w:w="9766" w:type="dxa"/>
            <w:gridSpan w:val="6"/>
          </w:tcPr>
          <w:p w14:paraId="338C52E6" w14:textId="77777777" w:rsidR="00E12483" w:rsidRPr="006B3E9D" w:rsidRDefault="00E12483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lastRenderedPageBreak/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查詢結果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  <w:p w14:paraId="56E24079" w14:textId="4E3A960D" w:rsidR="00E12483" w:rsidRPr="006B3E9D" w:rsidRDefault="00E12483" w:rsidP="006B3E9D">
            <w:pPr>
              <w:pStyle w:val="a6"/>
              <w:numPr>
                <w:ilvl w:val="0"/>
                <w:numId w:val="41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系統預設排序欄位：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="008D391C" w:rsidRPr="006B3E9D">
              <w:rPr>
                <w:rFonts w:eastAsia="微軟正黑體" w:cs="Arial"/>
              </w:rPr>
              <w:t>modifiedDate</w:t>
            </w:r>
            <w:r w:rsidRPr="006B3E9D">
              <w:rPr>
                <w:rFonts w:eastAsia="微軟正黑體" w:cs="Arial"/>
                <w:color w:val="000000"/>
              </w:rPr>
              <w:t>] (</w:t>
            </w:r>
            <w:r w:rsidR="008D391C" w:rsidRPr="006B3E9D">
              <w:rPr>
                <w:rFonts w:eastAsia="微軟正黑體" w:cs="Arial"/>
                <w:color w:val="000000"/>
              </w:rPr>
              <w:t>desc</w:t>
            </w:r>
            <w:r w:rsidRPr="006B3E9D">
              <w:rPr>
                <w:rFonts w:eastAsia="微軟正黑體" w:cs="Arial"/>
                <w:color w:val="000000"/>
              </w:rPr>
              <w:t>)</w:t>
            </w:r>
            <w:r w:rsidRPr="006B3E9D">
              <w:rPr>
                <w:rFonts w:eastAsia="微軟正黑體" w:cs="Arial"/>
                <w:color w:val="000000"/>
              </w:rPr>
              <w:t>，若是使用者選擇以其他欄位排序，將影響原系統預設排序結果。</w:t>
            </w:r>
          </w:p>
          <w:p w14:paraId="40D03594" w14:textId="59829B6F" w:rsidR="00E12483" w:rsidRPr="006B3E9D" w:rsidRDefault="00E12483" w:rsidP="006B3E9D">
            <w:pPr>
              <w:pStyle w:val="a6"/>
              <w:numPr>
                <w:ilvl w:val="0"/>
                <w:numId w:val="41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="00694ECB" w:rsidRPr="006B3E9D">
              <w:rPr>
                <w:rFonts w:eastAsia="微軟正黑體" w:cs="Arial"/>
                <w:b/>
                <w:bCs/>
                <w:color w:val="000000"/>
              </w:rPr>
              <w:t>sortable</w:t>
            </w:r>
            <w:r w:rsidRPr="006B3E9D">
              <w:rPr>
                <w:rFonts w:eastAsia="微軟正黑體" w:cs="Arial"/>
                <w:color w:val="000000"/>
              </w:rPr>
              <w:t>表示使用者可以決定該欄位遞增、遞減排序，未提及欄位表示系統不提供自行決定該欄位排序方式。</w:t>
            </w:r>
          </w:p>
          <w:p w14:paraId="2989AE1E" w14:textId="2AEE4B5D" w:rsidR="00E12483" w:rsidRPr="006B3E9D" w:rsidRDefault="00E12483" w:rsidP="006B3E9D">
            <w:pPr>
              <w:pStyle w:val="a6"/>
              <w:numPr>
                <w:ilvl w:val="0"/>
                <w:numId w:val="41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="00694ECB"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表示該欄位可編輯，未提及欄位表示不可編輯欄位內容。</w:t>
            </w:r>
          </w:p>
        </w:tc>
      </w:tr>
      <w:tr w:rsidR="00E62BE8" w:rsidRPr="006B3E9D" w14:paraId="65462946" w14:textId="77777777" w:rsidTr="00E12483">
        <w:trPr>
          <w:trHeight w:val="454"/>
          <w:jc w:val="center"/>
        </w:trPr>
        <w:tc>
          <w:tcPr>
            <w:tcW w:w="552" w:type="dxa"/>
          </w:tcPr>
          <w:p w14:paraId="76A6A359" w14:textId="77777777" w:rsidR="00E62BE8" w:rsidRPr="006B3E9D" w:rsidRDefault="00E62BE8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71D589A3" w14:textId="0CC2F444" w:rsidR="00E62BE8" w:rsidRPr="006B3E9D" w:rsidRDefault="00E62BE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統一編號</w:t>
            </w:r>
            <w:r w:rsidR="002E6BAB" w:rsidRPr="006B3E9D">
              <w:rPr>
                <w:rFonts w:eastAsia="微軟正黑體" w:cs="Arial"/>
              </w:rPr>
              <w:t>/</w:t>
            </w:r>
            <w:r w:rsidR="002E6BAB" w:rsidRPr="006B3E9D">
              <w:rPr>
                <w:rFonts w:eastAsia="微軟正黑體" w:cs="Arial"/>
              </w:rPr>
              <w:t>身分證字號</w:t>
            </w:r>
          </w:p>
        </w:tc>
        <w:tc>
          <w:tcPr>
            <w:tcW w:w="1265" w:type="dxa"/>
          </w:tcPr>
          <w:p w14:paraId="280E193E" w14:textId="659B5C6A" w:rsidR="00E62BE8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  <w:shd w:val="clear" w:color="auto" w:fill="FFFFFF"/>
              </w:rPr>
              <w:t>unifyNoOrIdNo</w:t>
            </w:r>
          </w:p>
        </w:tc>
        <w:tc>
          <w:tcPr>
            <w:tcW w:w="1003" w:type="dxa"/>
          </w:tcPr>
          <w:p w14:paraId="3FEB3012" w14:textId="669F4A28" w:rsidR="00E62BE8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05" w:type="dxa"/>
          </w:tcPr>
          <w:p w14:paraId="3CA0067E" w14:textId="709313E8" w:rsidR="00E62BE8" w:rsidRPr="006B3E9D" w:rsidRDefault="00E62BE8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</w:p>
        </w:tc>
        <w:tc>
          <w:tcPr>
            <w:tcW w:w="4723" w:type="dxa"/>
          </w:tcPr>
          <w:p w14:paraId="1E7B7183" w14:textId="77777777" w:rsidR="00E62BE8" w:rsidRPr="006B3E9D" w:rsidRDefault="00E62BE8" w:rsidP="006B3E9D">
            <w:pPr>
              <w:pStyle w:val="a6"/>
              <w:widowControl/>
              <w:numPr>
                <w:ilvl w:val="0"/>
                <w:numId w:val="95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提示文字：請輸入。</w:t>
            </w:r>
          </w:p>
          <w:p w14:paraId="00BE69DD" w14:textId="77777777" w:rsidR="00E62BE8" w:rsidRPr="006B3E9D" w:rsidRDefault="00E62BE8" w:rsidP="006B3E9D">
            <w:pPr>
              <w:pStyle w:val="a6"/>
              <w:widowControl/>
              <w:numPr>
                <w:ilvl w:val="0"/>
                <w:numId w:val="95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選項：顯示所有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  <w:color w:val="000000"/>
                <w:shd w:val="clear" w:color="auto" w:fill="FFFFFF"/>
              </w:rPr>
              <w:t xml:space="preserve"> unifyNoOrIdNo</w:t>
            </w:r>
            <w:r w:rsidRPr="006B3E9D">
              <w:rPr>
                <w:rFonts w:eastAsia="微軟正黑體" w:cs="Arial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6225F573" w14:textId="23EFEA66" w:rsidR="00E62BE8" w:rsidRPr="006B3E9D" w:rsidRDefault="00E62BE8" w:rsidP="006B3E9D">
            <w:pPr>
              <w:pStyle w:val="a6"/>
              <w:numPr>
                <w:ilvl w:val="0"/>
                <w:numId w:val="95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sz w:val="23"/>
                <w:szCs w:val="23"/>
                <w:shd w:val="clear" w:color="auto" w:fill="FFFFFF"/>
              </w:rPr>
              <w:t>使用共用廠商編號查詢元件。</w:t>
            </w:r>
          </w:p>
        </w:tc>
      </w:tr>
      <w:tr w:rsidR="00E62BE8" w:rsidRPr="006B3E9D" w14:paraId="58137D52" w14:textId="77777777" w:rsidTr="00E12483">
        <w:trPr>
          <w:trHeight w:val="454"/>
          <w:jc w:val="center"/>
        </w:trPr>
        <w:tc>
          <w:tcPr>
            <w:tcW w:w="552" w:type="dxa"/>
          </w:tcPr>
          <w:p w14:paraId="737DDCE9" w14:textId="77777777" w:rsidR="00E62BE8" w:rsidRPr="006B3E9D" w:rsidRDefault="00E62BE8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3E90DE6A" w14:textId="25894029" w:rsidR="00E62BE8" w:rsidRPr="006B3E9D" w:rsidRDefault="00E62BE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廠商編號</w:t>
            </w:r>
          </w:p>
        </w:tc>
        <w:tc>
          <w:tcPr>
            <w:tcW w:w="1265" w:type="dxa"/>
          </w:tcPr>
          <w:p w14:paraId="56B16771" w14:textId="5993B804" w:rsidR="00E62BE8" w:rsidRPr="006B3E9D" w:rsidRDefault="00E62BE8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supplier</w:t>
            </w:r>
            <w:r w:rsidR="005A724B" w:rsidRPr="006B3E9D">
              <w:rPr>
                <w:rFonts w:eastAsia="微軟正黑體" w:cs="Arial"/>
              </w:rPr>
              <w:t>Id</w:t>
            </w:r>
          </w:p>
        </w:tc>
        <w:tc>
          <w:tcPr>
            <w:tcW w:w="1003" w:type="dxa"/>
          </w:tcPr>
          <w:p w14:paraId="6EDA3935" w14:textId="178D2A49" w:rsidR="00E62BE8" w:rsidRPr="006B3E9D" w:rsidRDefault="008D391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05" w:type="dxa"/>
          </w:tcPr>
          <w:p w14:paraId="44D19A51" w14:textId="48E14C3D" w:rsidR="00E62BE8" w:rsidRPr="006B3E9D" w:rsidRDefault="00E62BE8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</w:p>
        </w:tc>
        <w:tc>
          <w:tcPr>
            <w:tcW w:w="4723" w:type="dxa"/>
          </w:tcPr>
          <w:p w14:paraId="0D860E86" w14:textId="77777777" w:rsidR="00E62BE8" w:rsidRPr="006B3E9D" w:rsidRDefault="00E62BE8" w:rsidP="006B3E9D">
            <w:pPr>
              <w:pStyle w:val="a6"/>
              <w:widowControl/>
              <w:numPr>
                <w:ilvl w:val="0"/>
                <w:numId w:val="95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提示文字：請輸入廠商編號或廠商名稱。</w:t>
            </w:r>
          </w:p>
          <w:p w14:paraId="6AE7F023" w14:textId="77777777" w:rsidR="00E62BE8" w:rsidRPr="006B3E9D" w:rsidRDefault="00E62BE8" w:rsidP="006B3E9D">
            <w:pPr>
              <w:pStyle w:val="a6"/>
              <w:widowControl/>
              <w:numPr>
                <w:ilvl w:val="0"/>
                <w:numId w:val="95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sz w:val="23"/>
                <w:szCs w:val="23"/>
                <w:shd w:val="clear" w:color="auto" w:fill="FFFFFF"/>
              </w:rPr>
              <w:t>使用共用廠商編號查詢元件。</w:t>
            </w:r>
          </w:p>
          <w:p w14:paraId="3819FD34" w14:textId="5EF4572A" w:rsidR="00E62BE8" w:rsidRPr="006B3E9D" w:rsidRDefault="00E62BE8" w:rsidP="006B3E9D">
            <w:pPr>
              <w:pStyle w:val="a6"/>
              <w:numPr>
                <w:ilvl w:val="0"/>
                <w:numId w:val="95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使用者選取後帶回並關閉選單。</w:t>
            </w:r>
          </w:p>
        </w:tc>
      </w:tr>
      <w:tr w:rsidR="00E12483" w:rsidRPr="006B3E9D" w14:paraId="7EF79605" w14:textId="77777777" w:rsidTr="00E12483">
        <w:trPr>
          <w:trHeight w:val="454"/>
          <w:jc w:val="center"/>
        </w:trPr>
        <w:tc>
          <w:tcPr>
            <w:tcW w:w="552" w:type="dxa"/>
          </w:tcPr>
          <w:p w14:paraId="6143DB7D" w14:textId="77777777" w:rsidR="00E12483" w:rsidRPr="006B3E9D" w:rsidRDefault="00E12483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03483975" w14:textId="43CFF797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廠商名稱</w:t>
            </w:r>
          </w:p>
        </w:tc>
        <w:tc>
          <w:tcPr>
            <w:tcW w:w="1265" w:type="dxa"/>
          </w:tcPr>
          <w:p w14:paraId="04D0F854" w14:textId="3FE84228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supplierName</w:t>
            </w:r>
          </w:p>
        </w:tc>
        <w:tc>
          <w:tcPr>
            <w:tcW w:w="1003" w:type="dxa"/>
          </w:tcPr>
          <w:p w14:paraId="5FD3522F" w14:textId="04796F48" w:rsidR="00E12483" w:rsidRPr="006B3E9D" w:rsidRDefault="008D391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05" w:type="dxa"/>
          </w:tcPr>
          <w:p w14:paraId="4904B13A" w14:textId="2E41261A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723" w:type="dxa"/>
          </w:tcPr>
          <w:p w14:paraId="540FD8A8" w14:textId="15CEF1C2" w:rsidR="00E12483" w:rsidRPr="006B3E9D" w:rsidRDefault="00E12483" w:rsidP="006B3E9D">
            <w:pPr>
              <w:pStyle w:val="a6"/>
              <w:numPr>
                <w:ilvl w:val="0"/>
                <w:numId w:val="422"/>
              </w:numPr>
              <w:snapToGrid w:val="0"/>
              <w:contextualSpacing w:val="0"/>
              <w:rPr>
                <w:rFonts w:eastAsia="微軟正黑體" w:cs="Arial"/>
                <w:color w:val="000000"/>
                <w:highlight w:val="yellow"/>
              </w:rPr>
            </w:pPr>
            <w:r w:rsidRPr="006B3E9D">
              <w:rPr>
                <w:rFonts w:eastAsia="微軟正黑體" w:cs="Arial"/>
                <w:color w:val="000000"/>
                <w:highlight w:val="yellow"/>
              </w:rPr>
              <w:t>顯示：</w:t>
            </w:r>
            <w:r w:rsidRPr="006B3E9D">
              <w:rPr>
                <w:rFonts w:eastAsia="微軟正黑體" w:cs="Arial"/>
                <w:color w:val="000000"/>
                <w:highlight w:val="yellow"/>
              </w:rPr>
              <w:t>{</w:t>
            </w:r>
            <w:r w:rsidRPr="006B3E9D">
              <w:rPr>
                <w:rFonts w:eastAsia="微軟正黑體" w:cs="Arial"/>
              </w:rPr>
              <w:t xml:space="preserve"> supplierName</w:t>
            </w:r>
            <w:r w:rsidRPr="006B3E9D">
              <w:rPr>
                <w:rFonts w:eastAsia="微軟正黑體" w:cs="Arial"/>
                <w:color w:val="000000"/>
                <w:highlight w:val="yellow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  <w:highlight w:val="yellow"/>
              </w:rPr>
              <w:t>。</w:t>
            </w:r>
          </w:p>
        </w:tc>
      </w:tr>
      <w:tr w:rsidR="00E12483" w:rsidRPr="006B3E9D" w14:paraId="2352E0B3" w14:textId="77777777" w:rsidTr="00E12483">
        <w:trPr>
          <w:trHeight w:val="454"/>
          <w:jc w:val="center"/>
        </w:trPr>
        <w:tc>
          <w:tcPr>
            <w:tcW w:w="552" w:type="dxa"/>
          </w:tcPr>
          <w:p w14:paraId="35050965" w14:textId="77777777" w:rsidR="00E12483" w:rsidRPr="006B3E9D" w:rsidRDefault="00E12483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1D462B47" w14:textId="75C55D89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狀態</w:t>
            </w:r>
          </w:p>
        </w:tc>
        <w:tc>
          <w:tcPr>
            <w:tcW w:w="1265" w:type="dxa"/>
          </w:tcPr>
          <w:p w14:paraId="27F7167D" w14:textId="68B9A429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stauts</w:t>
            </w:r>
          </w:p>
        </w:tc>
        <w:tc>
          <w:tcPr>
            <w:tcW w:w="1003" w:type="dxa"/>
          </w:tcPr>
          <w:p w14:paraId="4D268F21" w14:textId="6AF6C37A" w:rsidR="00E12483" w:rsidRPr="006B3E9D" w:rsidRDefault="008D391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05" w:type="dxa"/>
          </w:tcPr>
          <w:p w14:paraId="5B4DB709" w14:textId="51745F22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SwitchBtn</w:t>
            </w:r>
          </w:p>
        </w:tc>
        <w:tc>
          <w:tcPr>
            <w:tcW w:w="4723" w:type="dxa"/>
          </w:tcPr>
          <w:p w14:paraId="0A73E3A6" w14:textId="3528CCED" w:rsidR="00E12483" w:rsidRPr="006B3E9D" w:rsidRDefault="00E12483" w:rsidP="006B3E9D">
            <w:pPr>
              <w:pStyle w:val="a6"/>
              <w:numPr>
                <w:ilvl w:val="0"/>
                <w:numId w:val="825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stauts</w:t>
            </w:r>
            <w:r w:rsidRPr="006B3E9D">
              <w:rPr>
                <w:rFonts w:eastAsia="微軟正黑體" w:cs="Arial"/>
                <w:color w:val="000000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6288992B" w14:textId="2723BCFF" w:rsidR="00E12483" w:rsidRPr="006B3E9D" w:rsidRDefault="00694ECB" w:rsidP="006B3E9D">
            <w:pPr>
              <w:pStyle w:val="a6"/>
              <w:numPr>
                <w:ilvl w:val="0"/>
                <w:numId w:val="825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="00E12483" w:rsidRPr="006B3E9D">
              <w:rPr>
                <w:rFonts w:eastAsia="微軟正黑體" w:cs="Arial"/>
                <w:color w:val="000000"/>
              </w:rPr>
              <w:t>。</w:t>
            </w:r>
          </w:p>
          <w:p w14:paraId="4F73AA23" w14:textId="08781968" w:rsidR="00E12483" w:rsidRPr="006B3E9D" w:rsidRDefault="00E12483" w:rsidP="006B3E9D">
            <w:pPr>
              <w:pStyle w:val="a6"/>
              <w:numPr>
                <w:ilvl w:val="0"/>
                <w:numId w:val="825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</w:rPr>
              <w:t>點選後啟用該廠商權限選單，並更新資料庫進行資料變動。</w:t>
            </w:r>
          </w:p>
        </w:tc>
      </w:tr>
      <w:tr w:rsidR="00E12483" w:rsidRPr="006B3E9D" w14:paraId="1AEC2FC8" w14:textId="77777777" w:rsidTr="00E12483">
        <w:trPr>
          <w:trHeight w:val="454"/>
          <w:jc w:val="center"/>
        </w:trPr>
        <w:tc>
          <w:tcPr>
            <w:tcW w:w="552" w:type="dxa"/>
          </w:tcPr>
          <w:p w14:paraId="3C53C033" w14:textId="77777777" w:rsidR="00E12483" w:rsidRPr="006B3E9D" w:rsidRDefault="00E12483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74013812" w14:textId="4689E964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最後異動人員</w:t>
            </w:r>
          </w:p>
        </w:tc>
        <w:tc>
          <w:tcPr>
            <w:tcW w:w="1265" w:type="dxa"/>
          </w:tcPr>
          <w:p w14:paraId="6DD0F8AE" w14:textId="04362C84" w:rsidR="00E12483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modifiedBy</w:t>
            </w:r>
          </w:p>
        </w:tc>
        <w:tc>
          <w:tcPr>
            <w:tcW w:w="1003" w:type="dxa"/>
          </w:tcPr>
          <w:p w14:paraId="04E12BDE" w14:textId="3FBC16AC" w:rsidR="00E12483" w:rsidRPr="006B3E9D" w:rsidRDefault="008D391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05" w:type="dxa"/>
          </w:tcPr>
          <w:p w14:paraId="4D5C927A" w14:textId="5FCB5402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723" w:type="dxa"/>
          </w:tcPr>
          <w:p w14:paraId="736C4050" w14:textId="5CA59E9E" w:rsidR="00E12483" w:rsidRPr="006B3E9D" w:rsidRDefault="00E12483" w:rsidP="006B3E9D">
            <w:pPr>
              <w:pStyle w:val="a6"/>
              <w:numPr>
                <w:ilvl w:val="0"/>
                <w:numId w:val="88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</w:t>
            </w:r>
            <w:r w:rsidR="005A724B" w:rsidRPr="006B3E9D">
              <w:rPr>
                <w:rFonts w:eastAsia="微軟正黑體" w:cs="Arial"/>
              </w:rPr>
              <w:t>modifiedBy</w:t>
            </w:r>
            <w:r w:rsidR="005A724B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E12483" w:rsidRPr="006B3E9D" w14:paraId="11A23697" w14:textId="77777777" w:rsidTr="00E12483">
        <w:trPr>
          <w:trHeight w:val="454"/>
          <w:jc w:val="center"/>
        </w:trPr>
        <w:tc>
          <w:tcPr>
            <w:tcW w:w="552" w:type="dxa"/>
          </w:tcPr>
          <w:p w14:paraId="267527F1" w14:textId="77777777" w:rsidR="00E12483" w:rsidRPr="006B3E9D" w:rsidRDefault="00E12483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778A0B29" w14:textId="4D06292B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 w:themeColor="text1"/>
              </w:rPr>
              <w:t>最後異動時間</w:t>
            </w:r>
          </w:p>
        </w:tc>
        <w:tc>
          <w:tcPr>
            <w:tcW w:w="1265" w:type="dxa"/>
          </w:tcPr>
          <w:p w14:paraId="05DB1018" w14:textId="63E02066" w:rsidR="00E12483" w:rsidRPr="006B3E9D" w:rsidRDefault="005A724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modifiedDate</w:t>
            </w:r>
          </w:p>
        </w:tc>
        <w:tc>
          <w:tcPr>
            <w:tcW w:w="1003" w:type="dxa"/>
          </w:tcPr>
          <w:p w14:paraId="40052749" w14:textId="622127C7" w:rsidR="00E12483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date</w:t>
            </w:r>
          </w:p>
        </w:tc>
        <w:tc>
          <w:tcPr>
            <w:tcW w:w="805" w:type="dxa"/>
          </w:tcPr>
          <w:p w14:paraId="20C0E8B3" w14:textId="0D46CD1E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723" w:type="dxa"/>
          </w:tcPr>
          <w:p w14:paraId="4D689C46" w14:textId="2927B859" w:rsidR="00E12483" w:rsidRPr="006B3E9D" w:rsidRDefault="00E12483" w:rsidP="006B3E9D">
            <w:pPr>
              <w:pStyle w:val="a6"/>
              <w:numPr>
                <w:ilvl w:val="0"/>
                <w:numId w:val="88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</w:t>
            </w:r>
            <w:r w:rsidR="005A724B" w:rsidRPr="006B3E9D">
              <w:rPr>
                <w:rFonts w:eastAsia="微軟正黑體" w:cs="Arial"/>
              </w:rPr>
              <w:t>modifiedDate</w:t>
            </w:r>
            <w:r w:rsidR="005A724B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598CB591" w14:textId="77777777" w:rsidR="00E12483" w:rsidRPr="006B3E9D" w:rsidRDefault="00E12483" w:rsidP="006B3E9D">
            <w:pPr>
              <w:pStyle w:val="a6"/>
              <w:numPr>
                <w:ilvl w:val="0"/>
                <w:numId w:val="88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格式：</w:t>
            </w:r>
            <w:r w:rsidRPr="006B3E9D">
              <w:rPr>
                <w:rFonts w:eastAsia="微軟正黑體" w:cs="Arial"/>
                <w:color w:val="000000"/>
              </w:rPr>
              <w:t>YYYY/MM/DD HH:mm:ss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23ABD1F4" w14:textId="2B2A1539" w:rsidR="00E12483" w:rsidRPr="006B3E9D" w:rsidRDefault="00694ECB" w:rsidP="006B3E9D">
            <w:pPr>
              <w:pStyle w:val="a6"/>
              <w:numPr>
                <w:ilvl w:val="0"/>
                <w:numId w:val="88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sortable</w:t>
            </w:r>
            <w:r w:rsidR="00E12483"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E12483" w:rsidRPr="006B3E9D" w14:paraId="613350BF" w14:textId="77777777" w:rsidTr="00E12483">
        <w:trPr>
          <w:trHeight w:val="454"/>
          <w:jc w:val="center"/>
        </w:trPr>
        <w:tc>
          <w:tcPr>
            <w:tcW w:w="552" w:type="dxa"/>
          </w:tcPr>
          <w:p w14:paraId="3D8300A7" w14:textId="77777777" w:rsidR="00E12483" w:rsidRPr="006B3E9D" w:rsidRDefault="00E12483" w:rsidP="006B3E9D">
            <w:pPr>
              <w:pStyle w:val="a6"/>
              <w:numPr>
                <w:ilvl w:val="0"/>
                <w:numId w:val="847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65BCE766" w14:textId="2A71CBF1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操作</w:t>
            </w:r>
          </w:p>
        </w:tc>
        <w:tc>
          <w:tcPr>
            <w:tcW w:w="1265" w:type="dxa"/>
          </w:tcPr>
          <w:p w14:paraId="1B062101" w14:textId="08D754A3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003" w:type="dxa"/>
          </w:tcPr>
          <w:p w14:paraId="552CDAE2" w14:textId="3EED6306" w:rsidR="00E12483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icon</w:t>
            </w:r>
          </w:p>
        </w:tc>
        <w:tc>
          <w:tcPr>
            <w:tcW w:w="805" w:type="dxa"/>
          </w:tcPr>
          <w:p w14:paraId="34D600CB" w14:textId="39A51029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723" w:type="dxa"/>
          </w:tcPr>
          <w:p w14:paraId="0896690D" w14:textId="77777777" w:rsidR="00E12483" w:rsidRPr="006B3E9D" w:rsidRDefault="00E12483" w:rsidP="006B3E9D">
            <w:pPr>
              <w:pStyle w:val="a6"/>
              <w:numPr>
                <w:ilvl w:val="0"/>
                <w:numId w:val="41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依序顯示：編輯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</w:rPr>
              <w:t>、刪除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0D48D4B8" w14:textId="01A425A3" w:rsidR="00E12483" w:rsidRPr="006B3E9D" w:rsidRDefault="00E12483" w:rsidP="006B3E9D">
            <w:pPr>
              <w:pStyle w:val="a6"/>
              <w:numPr>
                <w:ilvl w:val="0"/>
                <w:numId w:val="41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顯示編輯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  <w:color w:val="000000"/>
              </w:rPr>
              <w:t>，</w:t>
            </w:r>
            <w:r w:rsidR="00694ECB" w:rsidRPr="006B3E9D">
              <w:rPr>
                <w:rFonts w:eastAsia="微軟正黑體" w:cs="Arial"/>
                <w:color w:val="000000"/>
              </w:rPr>
              <w:t>請參考動作與事件</w:t>
            </w:r>
            <w:r w:rsidR="00694ECB" w:rsidRPr="006B3E9D">
              <w:rPr>
                <w:rFonts w:eastAsia="微軟正黑體" w:cs="Arial"/>
                <w:color w:val="000000"/>
              </w:rPr>
              <w:t>(</w:t>
            </w:r>
            <w:hyperlink w:anchor="維護權限角色click2" w:history="1">
              <w:r w:rsidR="00694ECB" w:rsidRPr="006B3E9D">
                <w:rPr>
                  <w:rStyle w:val="af8"/>
                  <w:rFonts w:eastAsia="微軟正黑體" w:cs="Arial"/>
                </w:rPr>
                <w:t>維護權限角色</w:t>
              </w:r>
            </w:hyperlink>
            <w:r w:rsidR="00694ECB" w:rsidRPr="006B3E9D">
              <w:rPr>
                <w:rFonts w:eastAsia="微軟正黑體" w:cs="Arial"/>
                <w:color w:val="000000"/>
              </w:rPr>
              <w:t>)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10E94CC8" w14:textId="3C11EA05" w:rsidR="00E12483" w:rsidRPr="006B3E9D" w:rsidRDefault="00E12483" w:rsidP="006B3E9D">
            <w:pPr>
              <w:pStyle w:val="a6"/>
              <w:numPr>
                <w:ilvl w:val="0"/>
                <w:numId w:val="41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顯示刪除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  <w:color w:val="000000"/>
              </w:rPr>
              <w:t>，</w:t>
            </w:r>
            <w:r w:rsidR="00694ECB" w:rsidRPr="006B3E9D">
              <w:rPr>
                <w:rFonts w:eastAsia="微軟正黑體" w:cs="Arial"/>
                <w:color w:val="000000"/>
              </w:rPr>
              <w:t>請參考動作與事件</w:t>
            </w:r>
            <w:r w:rsidR="00694ECB" w:rsidRPr="006B3E9D">
              <w:rPr>
                <w:rFonts w:eastAsia="微軟正黑體" w:cs="Arial"/>
                <w:color w:val="000000"/>
              </w:rPr>
              <w:t>(</w:t>
            </w:r>
            <w:hyperlink w:anchor="刪除click2" w:history="1">
              <w:r w:rsidR="00694ECB" w:rsidRPr="006B3E9D">
                <w:rPr>
                  <w:rStyle w:val="af8"/>
                  <w:rFonts w:eastAsia="微軟正黑體" w:cs="Arial"/>
                </w:rPr>
                <w:t>刪除</w:t>
              </w:r>
            </w:hyperlink>
            <w:r w:rsidR="00694ECB" w:rsidRPr="006B3E9D">
              <w:rPr>
                <w:rFonts w:eastAsia="微軟正黑體" w:cs="Arial"/>
                <w:color w:val="000000"/>
              </w:rPr>
              <w:t>)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E12483" w:rsidRPr="006B3E9D" w14:paraId="6172445A" w14:textId="77777777" w:rsidTr="000A46D7">
        <w:trPr>
          <w:trHeight w:val="454"/>
          <w:jc w:val="center"/>
        </w:trPr>
        <w:tc>
          <w:tcPr>
            <w:tcW w:w="9766" w:type="dxa"/>
            <w:gridSpan w:val="6"/>
          </w:tcPr>
          <w:p w14:paraId="306D0554" w14:textId="605FC868" w:rsidR="00E12483" w:rsidRPr="006B3E9D" w:rsidRDefault="00E1248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以上為</w:t>
            </w:r>
            <w:r w:rsidRPr="006B3E9D">
              <w:rPr>
                <w:rFonts w:eastAsia="微軟正黑體" w:cs="Arial"/>
                <w:b/>
                <w:bCs/>
                <w:color w:val="000000"/>
              </w:rPr>
              <w:t>查詢結果</w:t>
            </w:r>
            <w:r w:rsidRPr="006B3E9D">
              <w:rPr>
                <w:rFonts w:eastAsia="微軟正黑體" w:cs="Arial"/>
                <w:color w:val="000000"/>
              </w:rPr>
              <w:t>區塊</w:t>
            </w:r>
          </w:p>
        </w:tc>
      </w:tr>
    </w:tbl>
    <w:p w14:paraId="26BB3E7F" w14:textId="201B7514" w:rsidR="00E12483" w:rsidRPr="006B3E9D" w:rsidRDefault="00E12483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36" w:name="_Toc168652648"/>
      <w:r w:rsidRPr="006B3E9D">
        <w:rPr>
          <w:rFonts w:eastAsia="微軟正黑體" w:cs="Arial"/>
        </w:rPr>
        <w:t>動作與事件</w:t>
      </w:r>
      <w:bookmarkEnd w:id="36"/>
    </w:p>
    <w:tbl>
      <w:tblPr>
        <w:tblStyle w:val="af1"/>
        <w:tblW w:w="9889" w:type="dxa"/>
        <w:tblLook w:val="04A0" w:firstRow="1" w:lastRow="0" w:firstColumn="1" w:lastColumn="0" w:noHBand="0" w:noVBand="1"/>
      </w:tblPr>
      <w:tblGrid>
        <w:gridCol w:w="1282"/>
        <w:gridCol w:w="1004"/>
        <w:gridCol w:w="1293"/>
        <w:gridCol w:w="3787"/>
        <w:gridCol w:w="2523"/>
      </w:tblGrid>
      <w:tr w:rsidR="000D7420" w:rsidRPr="006B3E9D" w14:paraId="6EB7C0F5" w14:textId="77777777" w:rsidTr="00F12316">
        <w:tc>
          <w:tcPr>
            <w:tcW w:w="1282" w:type="dxa"/>
          </w:tcPr>
          <w:p w14:paraId="18260F66" w14:textId="77777777" w:rsidR="000D7420" w:rsidRPr="006B3E9D" w:rsidRDefault="000D7420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元件</w:t>
            </w:r>
          </w:p>
        </w:tc>
        <w:tc>
          <w:tcPr>
            <w:tcW w:w="1004" w:type="dxa"/>
          </w:tcPr>
          <w:p w14:paraId="07298D6E" w14:textId="77777777" w:rsidR="000D7420" w:rsidRPr="006B3E9D" w:rsidRDefault="000D7420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動作</w:t>
            </w:r>
          </w:p>
        </w:tc>
        <w:tc>
          <w:tcPr>
            <w:tcW w:w="1293" w:type="dxa"/>
          </w:tcPr>
          <w:p w14:paraId="6023727A" w14:textId="77777777" w:rsidR="000D7420" w:rsidRPr="006B3E9D" w:rsidRDefault="000D7420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檢核</w:t>
            </w:r>
          </w:p>
        </w:tc>
        <w:tc>
          <w:tcPr>
            <w:tcW w:w="3787" w:type="dxa"/>
          </w:tcPr>
          <w:p w14:paraId="4AEB9108" w14:textId="77777777" w:rsidR="000D7420" w:rsidRPr="006B3E9D" w:rsidRDefault="000D7420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說明</w:t>
            </w:r>
          </w:p>
        </w:tc>
        <w:tc>
          <w:tcPr>
            <w:tcW w:w="2523" w:type="dxa"/>
          </w:tcPr>
          <w:p w14:paraId="4A27AA29" w14:textId="77777777" w:rsidR="000D7420" w:rsidRPr="006B3E9D" w:rsidRDefault="000D7420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錯誤處理</w:t>
            </w:r>
          </w:p>
        </w:tc>
      </w:tr>
      <w:tr w:rsidR="00694ECB" w:rsidRPr="006B3E9D" w14:paraId="11BAC075" w14:textId="77777777" w:rsidTr="00F12316">
        <w:tc>
          <w:tcPr>
            <w:tcW w:w="1282" w:type="dxa"/>
          </w:tcPr>
          <w:p w14:paraId="34ECC924" w14:textId="094FA320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37" w:name="維護權限角色click2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lastRenderedPageBreak/>
              <w:t>維護權限角色</w:t>
            </w:r>
            <w:bookmarkEnd w:id="37"/>
          </w:p>
        </w:tc>
        <w:tc>
          <w:tcPr>
            <w:tcW w:w="1004" w:type="dxa"/>
          </w:tcPr>
          <w:p w14:paraId="7AED3A66" w14:textId="4F31ACA9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79E65077" w14:textId="77777777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13A9D759" w14:textId="3FB9A56A" w:rsidR="00694ECB" w:rsidRPr="006B3E9D" w:rsidRDefault="00694ECB" w:rsidP="006B3E9D">
            <w:pPr>
              <w:pStyle w:val="a"/>
              <w:numPr>
                <w:ilvl w:val="0"/>
                <w:numId w:val="933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點選後開啟</w:t>
            </w:r>
            <w:hyperlink w:anchor="維護權限角色" w:history="1">
              <w:r w:rsidRPr="006B3E9D">
                <w:rPr>
                  <w:rStyle w:val="af8"/>
                  <w:rFonts w:eastAsia="微軟正黑體"/>
                </w:rPr>
                <w:t>「維護權限角色</w:t>
              </w:r>
              <w:r w:rsidRPr="006B3E9D">
                <w:rPr>
                  <w:rStyle w:val="af8"/>
                  <w:rFonts w:eastAsia="微軟正黑體"/>
                </w:rPr>
                <w:t>Pop-up</w:t>
              </w:r>
              <w:r w:rsidRPr="006B3E9D">
                <w:rPr>
                  <w:rStyle w:val="af8"/>
                  <w:rFonts w:eastAsia="微軟正黑體"/>
                </w:rPr>
                <w:t>」</w:t>
              </w:r>
            </w:hyperlink>
            <w:r w:rsidRPr="006B3E9D">
              <w:rPr>
                <w:rFonts w:ascii="Arial" w:hAnsi="Arial"/>
              </w:rPr>
              <w:t>。</w:t>
            </w:r>
          </w:p>
        </w:tc>
        <w:tc>
          <w:tcPr>
            <w:tcW w:w="2523" w:type="dxa"/>
          </w:tcPr>
          <w:p w14:paraId="75B73D62" w14:textId="77777777" w:rsidR="00694ECB" w:rsidRPr="006B3E9D" w:rsidRDefault="00694ECB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694ECB" w:rsidRPr="006B3E9D" w14:paraId="557899BF" w14:textId="77777777" w:rsidTr="00F12316">
        <w:tc>
          <w:tcPr>
            <w:tcW w:w="1282" w:type="dxa"/>
          </w:tcPr>
          <w:p w14:paraId="1BEA818A" w14:textId="280486E2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  <w:bdr w:val="single" w:sz="4" w:space="0" w:color="auto"/>
              </w:rPr>
            </w:pPr>
            <w:bookmarkStart w:id="38" w:name="刪除click2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刪除</w:t>
            </w:r>
            <w:bookmarkEnd w:id="38"/>
          </w:p>
        </w:tc>
        <w:tc>
          <w:tcPr>
            <w:tcW w:w="1004" w:type="dxa"/>
          </w:tcPr>
          <w:p w14:paraId="0E783F5C" w14:textId="50B76125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3623770D" w14:textId="77777777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099B0445" w14:textId="2616A880" w:rsidR="00694ECB" w:rsidRPr="006B3E9D" w:rsidRDefault="00694ECB" w:rsidP="006B3E9D">
            <w:pPr>
              <w:pStyle w:val="a"/>
              <w:numPr>
                <w:ilvl w:val="0"/>
                <w:numId w:val="934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呼叫</w:t>
            </w:r>
            <w:r w:rsidRPr="006B3E9D">
              <w:rPr>
                <w:rFonts w:ascii="Arial" w:hAnsi="Arial"/>
                <w:color w:val="auto"/>
              </w:rPr>
              <w:t>「</w:t>
            </w:r>
            <w:hyperlink w:anchor="_刪除角色權限資料" w:history="1">
              <w:r w:rsidRPr="006B3E9D">
                <w:rPr>
                  <w:rStyle w:val="af8"/>
                  <w:rFonts w:eastAsia="微軟正黑體"/>
                </w:rPr>
                <w:t>刪除角色權限資料</w:t>
              </w:r>
            </w:hyperlink>
            <w:r w:rsidRPr="006B3E9D">
              <w:rPr>
                <w:rFonts w:ascii="Arial" w:hAnsi="Arial"/>
                <w:color w:val="auto"/>
              </w:rPr>
              <w:t>」變更資料</w:t>
            </w:r>
            <w:r w:rsidRPr="006B3E9D">
              <w:rPr>
                <w:rFonts w:ascii="Arial" w:hAnsi="Arial"/>
              </w:rPr>
              <w:t>。</w:t>
            </w:r>
          </w:p>
        </w:tc>
        <w:tc>
          <w:tcPr>
            <w:tcW w:w="2523" w:type="dxa"/>
          </w:tcPr>
          <w:p w14:paraId="1AFF76AD" w14:textId="77777777" w:rsidR="00694ECB" w:rsidRPr="006B3E9D" w:rsidRDefault="00694ECB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</w:tbl>
    <w:p w14:paraId="74A019EF" w14:textId="1F710F70" w:rsidR="00B97624" w:rsidRPr="006B3E9D" w:rsidRDefault="00B97624" w:rsidP="006B3E9D">
      <w:pPr>
        <w:snapToGrid w:val="0"/>
        <w:rPr>
          <w:rFonts w:ascii="Arial" w:eastAsia="微軟正黑體" w:hAnsi="Arial" w:cs="Arial"/>
        </w:rPr>
      </w:pPr>
    </w:p>
    <w:p w14:paraId="6E7DCF22" w14:textId="4DA07F94" w:rsidR="00CA6C2D" w:rsidRPr="006B3E9D" w:rsidRDefault="00CA6C2D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39" w:name="_Toc151277370"/>
      <w:bookmarkStart w:id="40" w:name="_Toc151277371"/>
      <w:bookmarkStart w:id="41" w:name="_Toc151277372"/>
      <w:bookmarkStart w:id="42" w:name="_Toc151277373"/>
      <w:bookmarkStart w:id="43" w:name="_Toc151277374"/>
      <w:bookmarkStart w:id="44" w:name="_Toc151277375"/>
      <w:bookmarkStart w:id="45" w:name="_Toc151277376"/>
      <w:bookmarkStart w:id="46" w:name="_Toc151277377"/>
      <w:bookmarkStart w:id="47" w:name="廠商選單"/>
      <w:bookmarkStart w:id="48" w:name="_Toc168652649"/>
      <w:bookmarkEnd w:id="39"/>
      <w:bookmarkEnd w:id="40"/>
      <w:bookmarkEnd w:id="41"/>
      <w:bookmarkEnd w:id="42"/>
      <w:bookmarkEnd w:id="43"/>
      <w:bookmarkEnd w:id="44"/>
      <w:bookmarkEnd w:id="45"/>
      <w:bookmarkEnd w:id="46"/>
      <w:r w:rsidRPr="006B3E9D">
        <w:rPr>
          <w:rFonts w:eastAsia="微軟正黑體" w:cs="Arial"/>
        </w:rPr>
        <w:t>維護</w:t>
      </w:r>
      <w:r w:rsidR="009D79EC" w:rsidRPr="006B3E9D">
        <w:rPr>
          <w:rFonts w:eastAsia="微軟正黑體" w:cs="Arial"/>
        </w:rPr>
        <w:t>廠商</w:t>
      </w:r>
      <w:r w:rsidR="00316CB8" w:rsidRPr="006B3E9D">
        <w:rPr>
          <w:rFonts w:eastAsia="微軟正黑體" w:cs="Arial"/>
        </w:rPr>
        <w:t>選單</w:t>
      </w:r>
      <w:r w:rsidRPr="006B3E9D">
        <w:rPr>
          <w:rFonts w:eastAsia="微軟正黑體" w:cs="Arial"/>
        </w:rPr>
        <w:t>(Pop-up)</w:t>
      </w:r>
      <w:bookmarkEnd w:id="48"/>
    </w:p>
    <w:p w14:paraId="6FBED09D" w14:textId="77777777" w:rsidR="00694ECB" w:rsidRPr="006B3E9D" w:rsidRDefault="00694ECB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49" w:name="_Toc168652650"/>
      <w:r w:rsidRPr="006B3E9D">
        <w:rPr>
          <w:rFonts w:eastAsia="微軟正黑體" w:cs="Arial"/>
        </w:rPr>
        <w:t>前端欄位</w:t>
      </w:r>
      <w:bookmarkEnd w:id="49"/>
    </w:p>
    <w:p w14:paraId="11F143B2" w14:textId="77777777" w:rsidR="00694ECB" w:rsidRPr="006B3E9D" w:rsidRDefault="00694ECB" w:rsidP="006B3E9D">
      <w:pPr>
        <w:snapToGrid w:val="0"/>
        <w:rPr>
          <w:rFonts w:ascii="Arial" w:eastAsia="微軟正黑體" w:hAnsi="Arial" w:cs="Arial"/>
        </w:rPr>
      </w:pP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736"/>
      </w:tblGrid>
      <w:tr w:rsidR="00CA6C2D" w:rsidRPr="006B3E9D" w14:paraId="3297A714" w14:textId="77777777" w:rsidTr="00D800E9">
        <w:trPr>
          <w:jc w:val="center"/>
        </w:trPr>
        <w:tc>
          <w:tcPr>
            <w:tcW w:w="9736" w:type="dxa"/>
            <w:vAlign w:val="center"/>
          </w:tcPr>
          <w:bookmarkEnd w:id="47"/>
          <w:p w14:paraId="6B804302" w14:textId="3D38E26A" w:rsidR="00CA6C2D" w:rsidRPr="006B3E9D" w:rsidRDefault="00CA6C2D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維護</w:t>
            </w:r>
            <w:r w:rsidR="009D79EC" w:rsidRPr="006B3E9D">
              <w:rPr>
                <w:rFonts w:ascii="Arial" w:eastAsia="微軟正黑體" w:hAnsi="Arial" w:cs="Arial"/>
              </w:rPr>
              <w:t>廠商</w:t>
            </w:r>
            <w:r w:rsidR="00316CB8" w:rsidRPr="006B3E9D">
              <w:rPr>
                <w:rFonts w:ascii="Arial" w:eastAsia="微軟正黑體" w:hAnsi="Arial" w:cs="Arial"/>
              </w:rPr>
              <w:t>選單</w:t>
            </w:r>
            <w:r w:rsidRPr="006B3E9D">
              <w:rPr>
                <w:rFonts w:ascii="Arial" w:eastAsia="微軟正黑體" w:hAnsi="Arial" w:cs="Arial"/>
              </w:rPr>
              <w:t xml:space="preserve"> (Pop-up)</w:t>
            </w:r>
          </w:p>
        </w:tc>
      </w:tr>
      <w:tr w:rsidR="00CA6C2D" w:rsidRPr="006B3E9D" w14:paraId="0F0D3806" w14:textId="77777777" w:rsidTr="00D800E9">
        <w:trPr>
          <w:jc w:val="center"/>
        </w:trPr>
        <w:tc>
          <w:tcPr>
            <w:tcW w:w="9736" w:type="dxa"/>
            <w:vAlign w:val="center"/>
          </w:tcPr>
          <w:p w14:paraId="7EF16DC6" w14:textId="5E1E7404" w:rsidR="00CA6C2D" w:rsidRPr="006B3E9D" w:rsidRDefault="00D9485A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noProof/>
              </w:rPr>
              <w:lastRenderedPageBreak/>
              <w:drawing>
                <wp:inline distT="0" distB="0" distL="0" distR="0" wp14:anchorId="51559A10" wp14:editId="7FD63C59">
                  <wp:extent cx="5386429" cy="7684477"/>
                  <wp:effectExtent l="0" t="0" r="0" b="0"/>
                  <wp:docPr id="15692001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20016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6429" cy="768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2AF1A9" w14:textId="77777777" w:rsidR="00CA6C2D" w:rsidRPr="006B3E9D" w:rsidRDefault="00CA6C2D" w:rsidP="006B3E9D">
      <w:pPr>
        <w:numPr>
          <w:ilvl w:val="0"/>
          <w:numId w:val="78"/>
        </w:numPr>
        <w:snapToGrid w:val="0"/>
        <w:ind w:left="36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t>欄位說明</w:t>
      </w:r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1560"/>
        <w:gridCol w:w="1417"/>
        <w:gridCol w:w="142"/>
        <w:gridCol w:w="850"/>
        <w:gridCol w:w="851"/>
        <w:gridCol w:w="4394"/>
      </w:tblGrid>
      <w:tr w:rsidR="00694ECB" w:rsidRPr="006B3E9D" w14:paraId="495A7F15" w14:textId="77777777" w:rsidTr="00694ECB">
        <w:trPr>
          <w:trHeight w:val="454"/>
          <w:jc w:val="center"/>
        </w:trPr>
        <w:tc>
          <w:tcPr>
            <w:tcW w:w="552" w:type="dxa"/>
            <w:shd w:val="clear" w:color="auto" w:fill="F2F2F2" w:themeFill="background1" w:themeFillShade="F2"/>
            <w:vAlign w:val="center"/>
          </w:tcPr>
          <w:p w14:paraId="4F858BB4" w14:textId="77777777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#</w:t>
            </w:r>
          </w:p>
        </w:tc>
        <w:tc>
          <w:tcPr>
            <w:tcW w:w="1560" w:type="dxa"/>
            <w:shd w:val="clear" w:color="auto" w:fill="F2F2F2" w:themeFill="background1" w:themeFillShade="F2"/>
            <w:vAlign w:val="center"/>
          </w:tcPr>
          <w:p w14:paraId="514D51C8" w14:textId="45A46185" w:rsidR="00694ECB" w:rsidRPr="006B3E9D" w:rsidRDefault="00694ECB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中文欄位</w:t>
            </w:r>
          </w:p>
        </w:tc>
        <w:tc>
          <w:tcPr>
            <w:tcW w:w="1559" w:type="dxa"/>
            <w:gridSpan w:val="2"/>
            <w:shd w:val="clear" w:color="auto" w:fill="F2F2F2" w:themeFill="background1" w:themeFillShade="F2"/>
            <w:vAlign w:val="center"/>
          </w:tcPr>
          <w:p w14:paraId="2C9E30DB" w14:textId="7E723314" w:rsidR="00694ECB" w:rsidRPr="006B3E9D" w:rsidRDefault="00694ECB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英文欄位</w:t>
            </w:r>
          </w:p>
        </w:tc>
        <w:tc>
          <w:tcPr>
            <w:tcW w:w="850" w:type="dxa"/>
            <w:shd w:val="clear" w:color="auto" w:fill="F2F2F2" w:themeFill="background1" w:themeFillShade="F2"/>
            <w:vAlign w:val="center"/>
          </w:tcPr>
          <w:p w14:paraId="2588C465" w14:textId="77777777" w:rsidR="00694ECB" w:rsidRPr="006B3E9D" w:rsidRDefault="00694ECB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資料</w:t>
            </w:r>
          </w:p>
          <w:p w14:paraId="4BC50D89" w14:textId="0AE31BEE" w:rsidR="00694ECB" w:rsidRPr="006B3E9D" w:rsidRDefault="00694ECB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型態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61A521A6" w14:textId="04DE4FBA" w:rsidR="00694ECB" w:rsidRPr="006B3E9D" w:rsidRDefault="00694ECB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欄位型態</w:t>
            </w:r>
          </w:p>
        </w:tc>
        <w:tc>
          <w:tcPr>
            <w:tcW w:w="4394" w:type="dxa"/>
            <w:shd w:val="clear" w:color="auto" w:fill="F2F2F2" w:themeFill="background1" w:themeFillShade="F2"/>
            <w:vAlign w:val="center"/>
          </w:tcPr>
          <w:p w14:paraId="1708D831" w14:textId="77777777" w:rsidR="00694ECB" w:rsidRPr="006B3E9D" w:rsidRDefault="00694ECB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說明</w:t>
            </w:r>
          </w:p>
        </w:tc>
      </w:tr>
      <w:tr w:rsidR="00694ECB" w:rsidRPr="006B3E9D" w14:paraId="63F20789" w14:textId="77777777" w:rsidTr="00694ECB">
        <w:trPr>
          <w:trHeight w:val="454"/>
          <w:jc w:val="center"/>
        </w:trPr>
        <w:tc>
          <w:tcPr>
            <w:tcW w:w="552" w:type="dxa"/>
          </w:tcPr>
          <w:p w14:paraId="2FCA13B5" w14:textId="77777777" w:rsidR="00694ECB" w:rsidRPr="006B3E9D" w:rsidRDefault="00694ECB" w:rsidP="006B3E9D">
            <w:pPr>
              <w:pStyle w:val="a6"/>
              <w:numPr>
                <w:ilvl w:val="0"/>
                <w:numId w:val="866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560" w:type="dxa"/>
          </w:tcPr>
          <w:p w14:paraId="7662E0BD" w14:textId="77777777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標題</w:t>
            </w:r>
          </w:p>
        </w:tc>
        <w:tc>
          <w:tcPr>
            <w:tcW w:w="1417" w:type="dxa"/>
          </w:tcPr>
          <w:p w14:paraId="4A54B8A2" w14:textId="226B4609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992" w:type="dxa"/>
            <w:gridSpan w:val="2"/>
          </w:tcPr>
          <w:p w14:paraId="2F3BF000" w14:textId="657E638E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1" w:type="dxa"/>
          </w:tcPr>
          <w:p w14:paraId="2972FEFA" w14:textId="3CBE2F21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394" w:type="dxa"/>
          </w:tcPr>
          <w:p w14:paraId="3BAC8188" w14:textId="61689321" w:rsidR="00694ECB" w:rsidRPr="006B3E9D" w:rsidRDefault="00694ECB" w:rsidP="006B3E9D">
            <w:pPr>
              <w:pStyle w:val="a6"/>
              <w:numPr>
                <w:ilvl w:val="0"/>
                <w:numId w:val="86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顯示文案：維護廠商選單。</w:t>
            </w:r>
          </w:p>
        </w:tc>
      </w:tr>
      <w:tr w:rsidR="00694ECB" w:rsidRPr="006B3E9D" w14:paraId="17086332" w14:textId="77777777" w:rsidTr="00D800E9">
        <w:trPr>
          <w:trHeight w:val="454"/>
          <w:jc w:val="center"/>
        </w:trPr>
        <w:tc>
          <w:tcPr>
            <w:tcW w:w="9766" w:type="dxa"/>
            <w:gridSpan w:val="7"/>
          </w:tcPr>
          <w:p w14:paraId="536A96AF" w14:textId="77777777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廠商選單資訊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  <w:p w14:paraId="19A9004D" w14:textId="49640EF0" w:rsidR="00694ECB" w:rsidRPr="006B3E9D" w:rsidRDefault="00694ECB" w:rsidP="006B3E9D">
            <w:pPr>
              <w:pStyle w:val="a6"/>
              <w:numPr>
                <w:ilvl w:val="0"/>
                <w:numId w:val="895"/>
              </w:numPr>
              <w:snapToGrid w:val="0"/>
              <w:contextualSpacing w:val="0"/>
              <w:rPr>
                <w:rFonts w:eastAsia="微軟正黑體" w:cs="Arial"/>
                <w:color w:val="000000"/>
                <w:highlight w:val="yellow"/>
              </w:rPr>
            </w:pPr>
            <w:r w:rsidRPr="006B3E9D">
              <w:rPr>
                <w:rFonts w:eastAsia="微軟正黑體" w:cs="Arial"/>
                <w:color w:val="000000"/>
                <w:highlight w:val="yellow"/>
              </w:rPr>
              <w:t>以</w:t>
            </w:r>
            <w:r w:rsidRPr="006B3E9D">
              <w:rPr>
                <w:rFonts w:eastAsia="微軟正黑體" w:cs="Arial"/>
                <w:b/>
                <w:bCs/>
                <w:color w:val="000000"/>
                <w:highlight w:val="yellow"/>
              </w:rPr>
              <w:t>required</w:t>
            </w:r>
            <w:r w:rsidRPr="006B3E9D">
              <w:rPr>
                <w:rFonts w:eastAsia="微軟正黑體" w:cs="Arial"/>
                <w:color w:val="000000"/>
                <w:highlight w:val="yellow"/>
              </w:rPr>
              <w:t>表示該欄位必須有值，未提及欄位表示由使用者自行決定是否選取</w:t>
            </w:r>
            <w:r w:rsidRPr="006B3E9D">
              <w:rPr>
                <w:rFonts w:eastAsia="微軟正黑體" w:cs="Arial"/>
                <w:color w:val="000000"/>
                <w:highlight w:val="yellow"/>
              </w:rPr>
              <w:t>/</w:t>
            </w:r>
            <w:r w:rsidRPr="006B3E9D">
              <w:rPr>
                <w:rFonts w:eastAsia="微軟正黑體" w:cs="Arial"/>
                <w:color w:val="000000"/>
                <w:highlight w:val="yellow"/>
              </w:rPr>
              <w:t>輸入欄位值。</w:t>
            </w:r>
          </w:p>
          <w:p w14:paraId="69FFD7D8" w14:textId="4673A257" w:rsidR="00694ECB" w:rsidRPr="006B3E9D" w:rsidRDefault="00694ECB" w:rsidP="006B3E9D">
            <w:pPr>
              <w:pStyle w:val="a6"/>
              <w:numPr>
                <w:ilvl w:val="0"/>
                <w:numId w:val="895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表示該欄位可編輯，未提及欄位表示不可編輯欄位內容。</w:t>
            </w:r>
          </w:p>
        </w:tc>
      </w:tr>
      <w:tr w:rsidR="00694ECB" w:rsidRPr="006B3E9D" w14:paraId="2596A8EE" w14:textId="77777777" w:rsidTr="00694ECB">
        <w:trPr>
          <w:trHeight w:val="454"/>
          <w:jc w:val="center"/>
        </w:trPr>
        <w:tc>
          <w:tcPr>
            <w:tcW w:w="552" w:type="dxa"/>
          </w:tcPr>
          <w:p w14:paraId="37D233F4" w14:textId="77777777" w:rsidR="00694ECB" w:rsidRPr="006B3E9D" w:rsidRDefault="00694ECB" w:rsidP="006B3E9D">
            <w:pPr>
              <w:pStyle w:val="a6"/>
              <w:numPr>
                <w:ilvl w:val="0"/>
                <w:numId w:val="866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560" w:type="dxa"/>
          </w:tcPr>
          <w:p w14:paraId="161FF9BA" w14:textId="64089EEB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廠商編號</w:t>
            </w:r>
          </w:p>
        </w:tc>
        <w:tc>
          <w:tcPr>
            <w:tcW w:w="1417" w:type="dxa"/>
          </w:tcPr>
          <w:p w14:paraId="63BBFF21" w14:textId="63DEF5CE" w:rsidR="00694ECB" w:rsidRPr="006B3E9D" w:rsidRDefault="002E6BA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</w:t>
            </w:r>
            <w:r w:rsidR="00694ECB" w:rsidRPr="006B3E9D">
              <w:rPr>
                <w:rFonts w:eastAsia="微軟正黑體" w:cs="Arial"/>
              </w:rPr>
              <w:t>upplier</w:t>
            </w:r>
            <w:r w:rsidR="008D391C" w:rsidRPr="006B3E9D">
              <w:rPr>
                <w:rFonts w:eastAsia="微軟正黑體" w:cs="Arial"/>
              </w:rPr>
              <w:t>Id</w:t>
            </w:r>
          </w:p>
        </w:tc>
        <w:tc>
          <w:tcPr>
            <w:tcW w:w="992" w:type="dxa"/>
            <w:gridSpan w:val="2"/>
          </w:tcPr>
          <w:p w14:paraId="3E37756C" w14:textId="7E27E95A" w:rsidR="00694ECB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1" w:type="dxa"/>
          </w:tcPr>
          <w:p w14:paraId="70A0814E" w14:textId="2C885377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394" w:type="dxa"/>
          </w:tcPr>
          <w:p w14:paraId="24F9FE1F" w14:textId="5001A7A1" w:rsidR="00694ECB" w:rsidRPr="006B3E9D" w:rsidRDefault="00694ECB" w:rsidP="006B3E9D">
            <w:pPr>
              <w:pStyle w:val="a6"/>
              <w:numPr>
                <w:ilvl w:val="0"/>
                <w:numId w:val="86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</w:t>
            </w:r>
            <w:r w:rsidR="008D391C" w:rsidRPr="006B3E9D">
              <w:rPr>
                <w:rFonts w:eastAsia="微軟正黑體" w:cs="Arial"/>
              </w:rPr>
              <w:t>SupplierId</w:t>
            </w:r>
            <w:r w:rsidR="008D391C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694ECB" w:rsidRPr="006B3E9D" w14:paraId="6E99F60F" w14:textId="77777777" w:rsidTr="00694ECB">
        <w:trPr>
          <w:trHeight w:val="454"/>
          <w:jc w:val="center"/>
        </w:trPr>
        <w:tc>
          <w:tcPr>
            <w:tcW w:w="552" w:type="dxa"/>
          </w:tcPr>
          <w:p w14:paraId="1FDB78BF" w14:textId="77777777" w:rsidR="00694ECB" w:rsidRPr="006B3E9D" w:rsidRDefault="00694ECB" w:rsidP="006B3E9D">
            <w:pPr>
              <w:pStyle w:val="a6"/>
              <w:numPr>
                <w:ilvl w:val="0"/>
                <w:numId w:val="866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560" w:type="dxa"/>
          </w:tcPr>
          <w:p w14:paraId="41B3F966" w14:textId="6F5CB595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廠商名稱</w:t>
            </w:r>
          </w:p>
        </w:tc>
        <w:tc>
          <w:tcPr>
            <w:tcW w:w="1417" w:type="dxa"/>
          </w:tcPr>
          <w:p w14:paraId="5DBC5C2E" w14:textId="7C30E358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supplierName</w:t>
            </w:r>
          </w:p>
        </w:tc>
        <w:tc>
          <w:tcPr>
            <w:tcW w:w="992" w:type="dxa"/>
            <w:gridSpan w:val="2"/>
          </w:tcPr>
          <w:p w14:paraId="1E294141" w14:textId="22AF97F5" w:rsidR="00694ECB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1" w:type="dxa"/>
          </w:tcPr>
          <w:p w14:paraId="2FB92DB6" w14:textId="757C68E6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394" w:type="dxa"/>
          </w:tcPr>
          <w:p w14:paraId="788DAFB0" w14:textId="2EB20B4C" w:rsidR="00694ECB" w:rsidRPr="006B3E9D" w:rsidRDefault="00694ECB" w:rsidP="006B3E9D">
            <w:pPr>
              <w:pStyle w:val="a6"/>
              <w:numPr>
                <w:ilvl w:val="0"/>
                <w:numId w:val="87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supplierName</w:t>
            </w:r>
            <w:r w:rsidRPr="006B3E9D">
              <w:rPr>
                <w:rFonts w:eastAsia="微軟正黑體" w:cs="Arial"/>
                <w:color w:val="000000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694ECB" w:rsidRPr="006B3E9D" w14:paraId="68829D29" w14:textId="77777777" w:rsidTr="00694ECB">
        <w:trPr>
          <w:trHeight w:val="454"/>
          <w:jc w:val="center"/>
        </w:trPr>
        <w:tc>
          <w:tcPr>
            <w:tcW w:w="552" w:type="dxa"/>
          </w:tcPr>
          <w:p w14:paraId="238198B5" w14:textId="77777777" w:rsidR="00694ECB" w:rsidRPr="006B3E9D" w:rsidRDefault="00694ECB" w:rsidP="006B3E9D">
            <w:pPr>
              <w:pStyle w:val="a6"/>
              <w:numPr>
                <w:ilvl w:val="0"/>
                <w:numId w:val="866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560" w:type="dxa"/>
          </w:tcPr>
          <w:p w14:paraId="3DCC29F3" w14:textId="7DD481D9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B2B</w:t>
            </w:r>
            <w:r w:rsidRPr="006B3E9D">
              <w:rPr>
                <w:rFonts w:eastAsia="微軟正黑體" w:cs="Arial"/>
              </w:rPr>
              <w:t>功能選單</w:t>
            </w:r>
          </w:p>
        </w:tc>
        <w:tc>
          <w:tcPr>
            <w:tcW w:w="1417" w:type="dxa"/>
          </w:tcPr>
          <w:p w14:paraId="5C723315" w14:textId="1F45E78C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  <w:highlight w:val="yellow"/>
              </w:rPr>
            </w:pPr>
          </w:p>
        </w:tc>
        <w:tc>
          <w:tcPr>
            <w:tcW w:w="992" w:type="dxa"/>
            <w:gridSpan w:val="2"/>
          </w:tcPr>
          <w:p w14:paraId="241E845F" w14:textId="7703A964" w:rsidR="00694ECB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  <w:highlight w:val="yellow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1" w:type="dxa"/>
          </w:tcPr>
          <w:p w14:paraId="41C8FEE3" w14:textId="670036D3" w:rsidR="00694ECB" w:rsidRPr="006B3E9D" w:rsidRDefault="00694ECB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Checkbox</w:t>
            </w:r>
          </w:p>
        </w:tc>
        <w:tc>
          <w:tcPr>
            <w:tcW w:w="4394" w:type="dxa"/>
          </w:tcPr>
          <w:p w14:paraId="514CA5C4" w14:textId="5B33CFB7" w:rsidR="00694ECB" w:rsidRPr="006B3E9D" w:rsidRDefault="00694ECB" w:rsidP="006B3E9D">
            <w:pPr>
              <w:pStyle w:val="a6"/>
              <w:numPr>
                <w:ilvl w:val="0"/>
                <w:numId w:val="88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270DC61C" w14:textId="36A7F56A" w:rsidR="00694ECB" w:rsidRPr="006B3E9D" w:rsidRDefault="00694ECB" w:rsidP="006B3E9D">
            <w:pPr>
              <w:pStyle w:val="a6"/>
              <w:numPr>
                <w:ilvl w:val="0"/>
                <w:numId w:val="88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06258597" w14:textId="4F3B0A7A" w:rsidR="00694ECB" w:rsidRPr="006B3E9D" w:rsidRDefault="00694ECB" w:rsidP="006B3E9D">
            <w:pPr>
              <w:pStyle w:val="a6"/>
              <w:numPr>
                <w:ilvl w:val="0"/>
                <w:numId w:val="88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選項請參考</w:t>
            </w:r>
            <w:r w:rsidRPr="006B3E9D">
              <w:rPr>
                <w:rFonts w:eastAsia="微軟正黑體" w:cs="Arial"/>
                <w:color w:val="000000"/>
              </w:rPr>
              <w:t xml:space="preserve"> B2B</w:t>
            </w:r>
            <w:r w:rsidRPr="006B3E9D">
              <w:rPr>
                <w:rFonts w:eastAsia="微軟正黑體" w:cs="Arial"/>
                <w:color w:val="000000"/>
              </w:rPr>
              <w:t>功能清單。</w:t>
            </w:r>
          </w:p>
        </w:tc>
      </w:tr>
      <w:tr w:rsidR="00694ECB" w:rsidRPr="006B3E9D" w14:paraId="67E80787" w14:textId="77777777" w:rsidTr="00D800E9">
        <w:trPr>
          <w:trHeight w:val="454"/>
          <w:jc w:val="center"/>
        </w:trPr>
        <w:tc>
          <w:tcPr>
            <w:tcW w:w="9766" w:type="dxa"/>
            <w:gridSpan w:val="7"/>
          </w:tcPr>
          <w:p w14:paraId="75D42DA5" w14:textId="519B739C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廠商選單資訊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694ECB" w:rsidRPr="006B3E9D" w14:paraId="7E26C8DE" w14:textId="77777777" w:rsidTr="00D800E9">
        <w:trPr>
          <w:trHeight w:val="454"/>
          <w:jc w:val="center"/>
        </w:trPr>
        <w:tc>
          <w:tcPr>
            <w:tcW w:w="9766" w:type="dxa"/>
            <w:gridSpan w:val="7"/>
          </w:tcPr>
          <w:p w14:paraId="4B75B829" w14:textId="77777777" w:rsidR="00694ECB" w:rsidRPr="006B3E9D" w:rsidRDefault="00694ECB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功能按鈕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D739DC" w:rsidRPr="006B3E9D" w14:paraId="33761AF6" w14:textId="77777777" w:rsidTr="00694ECB">
        <w:trPr>
          <w:trHeight w:val="454"/>
          <w:jc w:val="center"/>
        </w:trPr>
        <w:tc>
          <w:tcPr>
            <w:tcW w:w="552" w:type="dxa"/>
          </w:tcPr>
          <w:p w14:paraId="30F4F3E5" w14:textId="77777777" w:rsidR="00D739DC" w:rsidRPr="006B3E9D" w:rsidRDefault="00D739DC" w:rsidP="006B3E9D">
            <w:pPr>
              <w:pStyle w:val="a6"/>
              <w:numPr>
                <w:ilvl w:val="0"/>
                <w:numId w:val="866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560" w:type="dxa"/>
          </w:tcPr>
          <w:p w14:paraId="403D6CC9" w14:textId="77777777" w:rsidR="00D739DC" w:rsidRPr="006B3E9D" w:rsidRDefault="00D739DC" w:rsidP="006B3E9D">
            <w:pPr>
              <w:pStyle w:val="a6"/>
              <w:snapToGrid w:val="0"/>
              <w:contextualSpacing w:val="0"/>
              <w:rPr>
                <w:rFonts w:eastAsia="微軟正黑體" w:cs="Arial"/>
                <w:bdr w:val="single" w:sz="4" w:space="0" w:color="auto"/>
                <w:shd w:val="pct15" w:color="auto" w:fill="FFFFFF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送出</w:t>
            </w:r>
          </w:p>
        </w:tc>
        <w:tc>
          <w:tcPr>
            <w:tcW w:w="1417" w:type="dxa"/>
          </w:tcPr>
          <w:p w14:paraId="0F8337A2" w14:textId="27AEFD61" w:rsidR="00D739DC" w:rsidRPr="006B3E9D" w:rsidRDefault="00D739D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992" w:type="dxa"/>
            <w:gridSpan w:val="2"/>
          </w:tcPr>
          <w:p w14:paraId="37FA08CF" w14:textId="2BB70614" w:rsidR="00D739DC" w:rsidRPr="006B3E9D" w:rsidRDefault="00D739D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0E30C791" w14:textId="66EA9660" w:rsidR="00D739DC" w:rsidRPr="006B3E9D" w:rsidRDefault="00D739DC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394" w:type="dxa"/>
          </w:tcPr>
          <w:p w14:paraId="0064BB67" w14:textId="71268F49" w:rsidR="00D739DC" w:rsidRPr="006B3E9D" w:rsidRDefault="00D739DC" w:rsidP="006B3E9D">
            <w:pPr>
              <w:pStyle w:val="a6"/>
              <w:numPr>
                <w:ilvl w:val="0"/>
                <w:numId w:val="871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請參考</w:t>
            </w:r>
            <w:r w:rsidR="007C4102" w:rsidRPr="006B3E9D">
              <w:rPr>
                <w:rFonts w:eastAsia="微軟正黑體" w:cs="Arial"/>
                <w:color w:val="000000"/>
              </w:rPr>
              <w:t>動作與事件</w:t>
            </w:r>
            <w:hyperlink w:anchor="送出按鈕click3" w:history="1">
              <w:r w:rsidRPr="006B3E9D">
                <w:rPr>
                  <w:rStyle w:val="af8"/>
                  <w:rFonts w:eastAsia="微軟正黑體" w:cs="Arial"/>
                </w:rPr>
                <w:t>(</w:t>
              </w:r>
              <w:r w:rsidRPr="006B3E9D">
                <w:rPr>
                  <w:rStyle w:val="af8"/>
                  <w:rFonts w:eastAsia="微軟正黑體" w:cs="Arial"/>
                </w:rPr>
                <w:t>送出</w:t>
              </w:r>
              <w:r w:rsidRPr="006B3E9D">
                <w:rPr>
                  <w:rStyle w:val="af8"/>
                  <w:rFonts w:eastAsia="微軟正黑體" w:cs="Arial"/>
                </w:rPr>
                <w:t>)</w:t>
              </w:r>
            </w:hyperlink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D739DC" w:rsidRPr="006B3E9D" w14:paraId="68C039EC" w14:textId="77777777" w:rsidTr="00694ECB">
        <w:trPr>
          <w:trHeight w:val="454"/>
          <w:jc w:val="center"/>
        </w:trPr>
        <w:tc>
          <w:tcPr>
            <w:tcW w:w="552" w:type="dxa"/>
          </w:tcPr>
          <w:p w14:paraId="54F52037" w14:textId="77777777" w:rsidR="00D739DC" w:rsidRPr="006B3E9D" w:rsidRDefault="00D739DC" w:rsidP="006B3E9D">
            <w:pPr>
              <w:pStyle w:val="a6"/>
              <w:numPr>
                <w:ilvl w:val="0"/>
                <w:numId w:val="866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560" w:type="dxa"/>
          </w:tcPr>
          <w:p w14:paraId="5AE1C5D4" w14:textId="77777777" w:rsidR="00D739DC" w:rsidRPr="006B3E9D" w:rsidRDefault="00D739DC" w:rsidP="006B3E9D">
            <w:pPr>
              <w:pStyle w:val="a6"/>
              <w:snapToGrid w:val="0"/>
              <w:contextualSpacing w:val="0"/>
              <w:rPr>
                <w:rFonts w:eastAsia="微軟正黑體" w:cs="Arial"/>
                <w:bdr w:val="single" w:sz="4" w:space="0" w:color="auto"/>
                <w:shd w:val="pct15" w:color="auto" w:fill="FFFFFF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取消</w:t>
            </w:r>
          </w:p>
        </w:tc>
        <w:tc>
          <w:tcPr>
            <w:tcW w:w="1417" w:type="dxa"/>
          </w:tcPr>
          <w:p w14:paraId="226F4CC7" w14:textId="206C923E" w:rsidR="00D739DC" w:rsidRPr="006B3E9D" w:rsidRDefault="00D739D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992" w:type="dxa"/>
            <w:gridSpan w:val="2"/>
          </w:tcPr>
          <w:p w14:paraId="22E14450" w14:textId="579D987C" w:rsidR="00D739DC" w:rsidRPr="006B3E9D" w:rsidRDefault="00D739DC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3706789F" w14:textId="6AE24D9F" w:rsidR="00D739DC" w:rsidRPr="006B3E9D" w:rsidRDefault="00D739DC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394" w:type="dxa"/>
          </w:tcPr>
          <w:p w14:paraId="0E4E3126" w14:textId="51D95F16" w:rsidR="00D739DC" w:rsidRPr="006B3E9D" w:rsidRDefault="007C4102" w:rsidP="006B3E9D">
            <w:pPr>
              <w:pStyle w:val="a6"/>
              <w:numPr>
                <w:ilvl w:val="0"/>
                <w:numId w:val="872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點選</w:t>
            </w: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取消</w:t>
            </w:r>
            <w:r w:rsidRPr="006B3E9D">
              <w:rPr>
                <w:rFonts w:eastAsia="微軟正黑體" w:cs="Arial"/>
              </w:rPr>
              <w:t>，請參考動作與事件</w:t>
            </w:r>
            <w:r w:rsidRPr="006B3E9D">
              <w:rPr>
                <w:rFonts w:eastAsia="微軟正黑體" w:cs="Arial"/>
              </w:rPr>
              <w:t>(</w:t>
            </w:r>
            <w:hyperlink w:anchor="取消click3" w:history="1">
              <w:r w:rsidRPr="006B3E9D">
                <w:rPr>
                  <w:rStyle w:val="af8"/>
                  <w:rFonts w:eastAsia="微軟正黑體" w:cs="Arial"/>
                </w:rPr>
                <w:t>取消</w:t>
              </w:r>
            </w:hyperlink>
            <w:r w:rsidRPr="006B3E9D">
              <w:rPr>
                <w:rFonts w:eastAsia="微軟正黑體" w:cs="Arial"/>
              </w:rPr>
              <w:t>)</w:t>
            </w:r>
            <w:r w:rsidRPr="006B3E9D">
              <w:rPr>
                <w:rFonts w:eastAsia="微軟正黑體" w:cs="Arial"/>
              </w:rPr>
              <w:t>。</w:t>
            </w:r>
          </w:p>
        </w:tc>
      </w:tr>
      <w:tr w:rsidR="00D739DC" w:rsidRPr="006B3E9D" w14:paraId="55A16040" w14:textId="77777777" w:rsidTr="00D800E9">
        <w:trPr>
          <w:trHeight w:val="454"/>
          <w:jc w:val="center"/>
        </w:trPr>
        <w:tc>
          <w:tcPr>
            <w:tcW w:w="9766" w:type="dxa"/>
            <w:gridSpan w:val="7"/>
          </w:tcPr>
          <w:p w14:paraId="317AF8A3" w14:textId="77777777" w:rsidR="00D739DC" w:rsidRPr="006B3E9D" w:rsidRDefault="00D739DC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功能按鈕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</w:tbl>
    <w:p w14:paraId="2E64804F" w14:textId="77777777" w:rsidR="00D739DC" w:rsidRPr="006B3E9D" w:rsidRDefault="00D739DC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50" w:name="_Toc168652651"/>
      <w:r w:rsidRPr="006B3E9D">
        <w:rPr>
          <w:rFonts w:eastAsia="微軟正黑體" w:cs="Arial"/>
        </w:rPr>
        <w:t>動作與事件</w:t>
      </w:r>
      <w:bookmarkEnd w:id="50"/>
    </w:p>
    <w:tbl>
      <w:tblPr>
        <w:tblStyle w:val="af1"/>
        <w:tblW w:w="9889" w:type="dxa"/>
        <w:tblLook w:val="04A0" w:firstRow="1" w:lastRow="0" w:firstColumn="1" w:lastColumn="0" w:noHBand="0" w:noVBand="1"/>
      </w:tblPr>
      <w:tblGrid>
        <w:gridCol w:w="1282"/>
        <w:gridCol w:w="1004"/>
        <w:gridCol w:w="1293"/>
        <w:gridCol w:w="3787"/>
        <w:gridCol w:w="2523"/>
      </w:tblGrid>
      <w:tr w:rsidR="00D739DC" w:rsidRPr="006B3E9D" w14:paraId="5BCDFD67" w14:textId="77777777" w:rsidTr="00F12316">
        <w:tc>
          <w:tcPr>
            <w:tcW w:w="1282" w:type="dxa"/>
          </w:tcPr>
          <w:p w14:paraId="609B1E67" w14:textId="77777777" w:rsidR="00D739DC" w:rsidRPr="006B3E9D" w:rsidRDefault="00D739DC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元件</w:t>
            </w:r>
          </w:p>
        </w:tc>
        <w:tc>
          <w:tcPr>
            <w:tcW w:w="1004" w:type="dxa"/>
          </w:tcPr>
          <w:p w14:paraId="39EA4F1A" w14:textId="77777777" w:rsidR="00D739DC" w:rsidRPr="006B3E9D" w:rsidRDefault="00D739DC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動作</w:t>
            </w:r>
          </w:p>
        </w:tc>
        <w:tc>
          <w:tcPr>
            <w:tcW w:w="1293" w:type="dxa"/>
          </w:tcPr>
          <w:p w14:paraId="6CE971AF" w14:textId="77777777" w:rsidR="00D739DC" w:rsidRPr="006B3E9D" w:rsidRDefault="00D739DC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檢核</w:t>
            </w:r>
          </w:p>
        </w:tc>
        <w:tc>
          <w:tcPr>
            <w:tcW w:w="3787" w:type="dxa"/>
          </w:tcPr>
          <w:p w14:paraId="52BB2D3A" w14:textId="77777777" w:rsidR="00D739DC" w:rsidRPr="006B3E9D" w:rsidRDefault="00D739DC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說明</w:t>
            </w:r>
          </w:p>
        </w:tc>
        <w:tc>
          <w:tcPr>
            <w:tcW w:w="2523" w:type="dxa"/>
          </w:tcPr>
          <w:p w14:paraId="71C2DE10" w14:textId="77777777" w:rsidR="00D739DC" w:rsidRPr="006B3E9D" w:rsidRDefault="00D739DC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錯誤處理</w:t>
            </w:r>
          </w:p>
        </w:tc>
      </w:tr>
      <w:tr w:rsidR="007C4102" w:rsidRPr="006B3E9D" w14:paraId="39FB1685" w14:textId="77777777" w:rsidTr="00F12316">
        <w:tc>
          <w:tcPr>
            <w:tcW w:w="1282" w:type="dxa"/>
          </w:tcPr>
          <w:p w14:paraId="087F4059" w14:textId="17624561" w:rsidR="007C4102" w:rsidRPr="006B3E9D" w:rsidRDefault="007C4102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51" w:name="送出按鈕click3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送出</w:t>
            </w:r>
            <w:bookmarkEnd w:id="51"/>
          </w:p>
        </w:tc>
        <w:tc>
          <w:tcPr>
            <w:tcW w:w="1004" w:type="dxa"/>
          </w:tcPr>
          <w:p w14:paraId="14D44757" w14:textId="0F4B4753" w:rsidR="007C4102" w:rsidRPr="006B3E9D" w:rsidRDefault="007C4102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2EC18024" w14:textId="77777777" w:rsidR="007C4102" w:rsidRPr="006B3E9D" w:rsidRDefault="007C4102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003F2D29" w14:textId="77777777" w:rsidR="009D556C" w:rsidRPr="006B3E9D" w:rsidRDefault="007C4102" w:rsidP="006B3E9D">
            <w:pPr>
              <w:pStyle w:val="SA"/>
              <w:numPr>
                <w:ilvl w:val="0"/>
                <w:numId w:val="939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呼叫「</w:t>
            </w:r>
            <w:hyperlink w:anchor="_更新角色權限資料" w:history="1">
              <w:r w:rsidRPr="006B3E9D">
                <w:rPr>
                  <w:rStyle w:val="af8"/>
                  <w:rFonts w:eastAsia="微軟正黑體" w:cs="Arial"/>
                </w:rPr>
                <w:t>更新角色權限資料</w:t>
              </w:r>
            </w:hyperlink>
            <w:r w:rsidRPr="006B3E9D">
              <w:rPr>
                <w:rFonts w:eastAsia="微軟正黑體" w:cs="Arial"/>
              </w:rPr>
              <w:t>」更新資料對應。</w:t>
            </w:r>
          </w:p>
          <w:p w14:paraId="505DAD02" w14:textId="5D68CD6D" w:rsidR="008D391C" w:rsidRPr="006B3E9D" w:rsidRDefault="008D391C" w:rsidP="006B3E9D">
            <w:pPr>
              <w:pStyle w:val="SA"/>
              <w:numPr>
                <w:ilvl w:val="1"/>
                <w:numId w:val="939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若送出成功，則顯示成功</w:t>
            </w:r>
            <w:r w:rsidRPr="006B3E9D">
              <w:rPr>
                <w:rFonts w:eastAsia="微軟正黑體" w:cs="Arial"/>
              </w:rPr>
              <w:t>toast</w:t>
            </w:r>
            <w:r w:rsidRPr="006B3E9D">
              <w:rPr>
                <w:rFonts w:eastAsia="微軟正黑體" w:cs="Arial"/>
              </w:rPr>
              <w:t>訊息：</w:t>
            </w:r>
            <w:r w:rsidRPr="006B3E9D">
              <w:rPr>
                <w:rFonts w:eastAsia="微軟正黑體" w:cs="Arial"/>
                <w:bdr w:val="single" w:sz="4" w:space="0" w:color="auto"/>
              </w:rPr>
              <w:t>已送出申請</w:t>
            </w:r>
            <w:r w:rsidRPr="006B3E9D">
              <w:rPr>
                <w:rFonts w:eastAsia="微軟正黑體" w:cs="Arial"/>
                <w:bdr w:val="single" w:sz="4" w:space="0" w:color="auto"/>
              </w:rPr>
              <w:t>&lt;</w:t>
            </w:r>
            <w:r w:rsidRPr="006B3E9D">
              <w:rPr>
                <w:rFonts w:eastAsia="微軟正黑體" w:cs="Arial"/>
                <w:bdr w:val="single" w:sz="4" w:space="0" w:color="auto"/>
              </w:rPr>
              <w:t>換行</w:t>
            </w:r>
            <w:r w:rsidRPr="006B3E9D">
              <w:rPr>
                <w:rFonts w:eastAsia="微軟正黑體" w:cs="Arial"/>
                <w:bdr w:val="single" w:sz="4" w:space="0" w:color="auto"/>
              </w:rPr>
              <w:t>&gt;</w:t>
            </w:r>
            <w:r w:rsidRPr="006B3E9D">
              <w:rPr>
                <w:rFonts w:eastAsia="微軟正黑體" w:cs="Arial"/>
                <w:bdr w:val="single" w:sz="4" w:space="0" w:color="auto"/>
              </w:rPr>
              <w:t>已成功送出選單新增</w:t>
            </w:r>
            <w:r w:rsidRPr="006B3E9D">
              <w:rPr>
                <w:rFonts w:eastAsia="微軟正黑體" w:cs="Arial"/>
              </w:rPr>
              <w:t>。</w:t>
            </w:r>
          </w:p>
        </w:tc>
        <w:tc>
          <w:tcPr>
            <w:tcW w:w="2523" w:type="dxa"/>
          </w:tcPr>
          <w:p w14:paraId="34C30DF4" w14:textId="77777777" w:rsidR="007C4102" w:rsidRPr="006B3E9D" w:rsidRDefault="007C4102" w:rsidP="006B3E9D">
            <w:pPr>
              <w:pStyle w:val="SA"/>
              <w:widowControl/>
              <w:numPr>
                <w:ilvl w:val="0"/>
                <w:numId w:val="0"/>
              </w:numPr>
              <w:tabs>
                <w:tab w:val="left" w:pos="851"/>
              </w:tabs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7C4102" w:rsidRPr="006B3E9D" w14:paraId="0EE791C2" w14:textId="77777777" w:rsidTr="00F12316">
        <w:tc>
          <w:tcPr>
            <w:tcW w:w="1282" w:type="dxa"/>
          </w:tcPr>
          <w:p w14:paraId="709BADBA" w14:textId="52CFF022" w:rsidR="007C4102" w:rsidRPr="006B3E9D" w:rsidRDefault="007C4102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52" w:name="取消click3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取消</w:t>
            </w:r>
            <w:bookmarkEnd w:id="52"/>
          </w:p>
        </w:tc>
        <w:tc>
          <w:tcPr>
            <w:tcW w:w="1004" w:type="dxa"/>
          </w:tcPr>
          <w:p w14:paraId="1F64A85E" w14:textId="35FB0C53" w:rsidR="007C4102" w:rsidRPr="006B3E9D" w:rsidRDefault="007C4102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739BD1EC" w14:textId="77777777" w:rsidR="007C4102" w:rsidRPr="006B3E9D" w:rsidRDefault="007C4102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280E948A" w14:textId="60CF42DA" w:rsidR="007C4102" w:rsidRPr="006B3E9D" w:rsidRDefault="007C4102" w:rsidP="006B3E9D">
            <w:pPr>
              <w:pStyle w:val="a"/>
              <w:numPr>
                <w:ilvl w:val="0"/>
                <w:numId w:val="943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關閉視窗回到原頁。</w:t>
            </w:r>
          </w:p>
        </w:tc>
        <w:tc>
          <w:tcPr>
            <w:tcW w:w="2523" w:type="dxa"/>
          </w:tcPr>
          <w:p w14:paraId="52652FCC" w14:textId="77777777" w:rsidR="007C4102" w:rsidRPr="006B3E9D" w:rsidRDefault="007C4102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</w:tbl>
    <w:p w14:paraId="07CC9201" w14:textId="77777777" w:rsidR="00D739DC" w:rsidRPr="006B3E9D" w:rsidRDefault="00D739DC" w:rsidP="006B3E9D">
      <w:pPr>
        <w:snapToGrid w:val="0"/>
        <w:rPr>
          <w:rFonts w:ascii="Arial" w:eastAsia="微軟正黑體" w:hAnsi="Arial" w:cs="Arial"/>
        </w:rPr>
      </w:pPr>
    </w:p>
    <w:p w14:paraId="14562DD6" w14:textId="77777777" w:rsidR="004427C1" w:rsidRPr="006B3E9D" w:rsidRDefault="004427C1" w:rsidP="006B3E9D">
      <w:pPr>
        <w:snapToGrid w:val="0"/>
        <w:rPr>
          <w:rFonts w:ascii="Arial" w:eastAsia="微軟正黑體" w:hAnsi="Arial" w:cs="Arial"/>
          <w:b/>
          <w:bCs/>
          <w:szCs w:val="36"/>
        </w:rPr>
      </w:pPr>
      <w:r w:rsidRPr="006B3E9D">
        <w:rPr>
          <w:rFonts w:ascii="Arial" w:eastAsia="微軟正黑體" w:hAnsi="Arial" w:cs="Arial"/>
        </w:rPr>
        <w:br w:type="page"/>
      </w:r>
    </w:p>
    <w:p w14:paraId="4D48760C" w14:textId="43B510E6" w:rsidR="00245E7A" w:rsidRPr="006B3E9D" w:rsidRDefault="009013C6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53" w:name="_Toc168652652"/>
      <w:r w:rsidRPr="006B3E9D">
        <w:rPr>
          <w:rFonts w:eastAsia="微軟正黑體" w:cs="Arial"/>
        </w:rPr>
        <w:lastRenderedPageBreak/>
        <w:t>合作夥伴</w:t>
      </w:r>
      <w:r w:rsidR="00245E7A" w:rsidRPr="006B3E9D">
        <w:rPr>
          <w:rFonts w:eastAsia="微軟正黑體" w:cs="Arial"/>
        </w:rPr>
        <w:t>選單</w:t>
      </w:r>
      <w:r w:rsidR="00245E7A" w:rsidRPr="006B3E9D">
        <w:rPr>
          <w:rFonts w:eastAsia="微軟正黑體" w:cs="Arial"/>
        </w:rPr>
        <w:t xml:space="preserve"> TAB</w:t>
      </w:r>
      <w:bookmarkEnd w:id="53"/>
    </w:p>
    <w:p w14:paraId="110F0090" w14:textId="1D17B35C" w:rsidR="000776DD" w:rsidRPr="006B3E9D" w:rsidRDefault="000776DD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54" w:name="_Toc168652653"/>
      <w:r w:rsidRPr="006B3E9D">
        <w:rPr>
          <w:rFonts w:eastAsia="微軟正黑體" w:cs="Arial"/>
        </w:rPr>
        <w:t>前端欄位</w:t>
      </w:r>
      <w:bookmarkEnd w:id="54"/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736"/>
      </w:tblGrid>
      <w:tr w:rsidR="00245E7A" w:rsidRPr="006B3E9D" w14:paraId="0418AB17" w14:textId="77777777" w:rsidTr="00E941AE">
        <w:trPr>
          <w:jc w:val="center"/>
        </w:trPr>
        <w:tc>
          <w:tcPr>
            <w:tcW w:w="9736" w:type="dxa"/>
            <w:vAlign w:val="center"/>
          </w:tcPr>
          <w:p w14:paraId="385DDDF4" w14:textId="1A1B65F3" w:rsidR="00245E7A" w:rsidRPr="006B3E9D" w:rsidRDefault="009013C6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合作夥伴</w:t>
            </w:r>
            <w:r w:rsidR="00245E7A" w:rsidRPr="006B3E9D">
              <w:rPr>
                <w:rFonts w:ascii="Arial" w:eastAsia="微軟正黑體" w:hAnsi="Arial" w:cs="Arial"/>
              </w:rPr>
              <w:t>選單</w:t>
            </w:r>
            <w:r w:rsidR="00245E7A" w:rsidRPr="006B3E9D">
              <w:rPr>
                <w:rFonts w:ascii="Arial" w:eastAsia="微軟正黑體" w:hAnsi="Arial" w:cs="Arial"/>
              </w:rPr>
              <w:t>TAB</w:t>
            </w:r>
          </w:p>
        </w:tc>
      </w:tr>
      <w:tr w:rsidR="00245E7A" w:rsidRPr="006B3E9D" w14:paraId="5AB1F3B1" w14:textId="77777777" w:rsidTr="00E941AE">
        <w:trPr>
          <w:jc w:val="center"/>
        </w:trPr>
        <w:tc>
          <w:tcPr>
            <w:tcW w:w="9736" w:type="dxa"/>
            <w:vAlign w:val="center"/>
          </w:tcPr>
          <w:p w14:paraId="416855D7" w14:textId="636D1AF3" w:rsidR="00245E7A" w:rsidRPr="006B3E9D" w:rsidRDefault="00A168A9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noProof/>
              </w:rPr>
              <w:drawing>
                <wp:inline distT="0" distB="0" distL="0" distR="0" wp14:anchorId="6BAFBB82" wp14:editId="053E203A">
                  <wp:extent cx="5984590" cy="4203213"/>
                  <wp:effectExtent l="0" t="0" r="0" b="635"/>
                  <wp:docPr id="8461881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18818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419" cy="4205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DD59C" w14:textId="77777777" w:rsidR="00245E7A" w:rsidRPr="006B3E9D" w:rsidRDefault="00245E7A" w:rsidP="006B3E9D">
      <w:pPr>
        <w:snapToGrid w:val="0"/>
        <w:rPr>
          <w:rFonts w:ascii="Arial" w:eastAsia="微軟正黑體" w:hAnsi="Arial" w:cs="Arial"/>
        </w:rPr>
      </w:pPr>
    </w:p>
    <w:p w14:paraId="0DE64DD5" w14:textId="77777777" w:rsidR="00245E7A" w:rsidRPr="006B3E9D" w:rsidRDefault="00245E7A" w:rsidP="006B3E9D">
      <w:pPr>
        <w:numPr>
          <w:ilvl w:val="0"/>
          <w:numId w:val="78"/>
        </w:numPr>
        <w:snapToGrid w:val="0"/>
        <w:ind w:left="36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t>欄位說明</w:t>
      </w:r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1418"/>
        <w:gridCol w:w="1559"/>
        <w:gridCol w:w="992"/>
        <w:gridCol w:w="851"/>
        <w:gridCol w:w="4394"/>
      </w:tblGrid>
      <w:tr w:rsidR="007C4102" w:rsidRPr="006B3E9D" w14:paraId="54C13E23" w14:textId="77777777" w:rsidTr="00195713">
        <w:trPr>
          <w:trHeight w:val="454"/>
          <w:jc w:val="center"/>
        </w:trPr>
        <w:tc>
          <w:tcPr>
            <w:tcW w:w="552" w:type="dxa"/>
            <w:shd w:val="clear" w:color="auto" w:fill="F2F2F2" w:themeFill="background1" w:themeFillShade="F2"/>
            <w:vAlign w:val="center"/>
          </w:tcPr>
          <w:p w14:paraId="29FF9220" w14:textId="77777777" w:rsidR="007C4102" w:rsidRPr="006B3E9D" w:rsidRDefault="007C4102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#</w:t>
            </w:r>
          </w:p>
        </w:tc>
        <w:tc>
          <w:tcPr>
            <w:tcW w:w="1418" w:type="dxa"/>
            <w:shd w:val="clear" w:color="auto" w:fill="F2F2F2" w:themeFill="background1" w:themeFillShade="F2"/>
            <w:vAlign w:val="center"/>
          </w:tcPr>
          <w:p w14:paraId="4C95A187" w14:textId="1A8A5DF1" w:rsidR="007C4102" w:rsidRPr="006B3E9D" w:rsidRDefault="00855896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中文</w:t>
            </w:r>
            <w:r w:rsidR="007C4102" w:rsidRPr="006B3E9D">
              <w:rPr>
                <w:rFonts w:ascii="Arial" w:eastAsia="微軟正黑體" w:hAnsi="Arial" w:cs="Arial"/>
                <w:b/>
                <w:bCs/>
              </w:rPr>
              <w:t>欄位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17863CA6" w14:textId="699CCDE9" w:rsidR="007C4102" w:rsidRPr="006B3E9D" w:rsidRDefault="00855896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英文欄位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0E570DAF" w14:textId="77777777" w:rsidR="007C4102" w:rsidRPr="006B3E9D" w:rsidRDefault="007C4102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資料</w:t>
            </w:r>
          </w:p>
          <w:p w14:paraId="13D15B36" w14:textId="3CB49CE9" w:rsidR="007C4102" w:rsidRPr="006B3E9D" w:rsidRDefault="007C4102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型態</w:t>
            </w:r>
          </w:p>
        </w:tc>
        <w:tc>
          <w:tcPr>
            <w:tcW w:w="851" w:type="dxa"/>
            <w:shd w:val="clear" w:color="auto" w:fill="F2F2F2" w:themeFill="background1" w:themeFillShade="F2"/>
          </w:tcPr>
          <w:p w14:paraId="61A4F537" w14:textId="75670F6B" w:rsidR="007C4102" w:rsidRPr="006B3E9D" w:rsidRDefault="007C4102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欄位型態</w:t>
            </w:r>
          </w:p>
        </w:tc>
        <w:tc>
          <w:tcPr>
            <w:tcW w:w="4394" w:type="dxa"/>
            <w:shd w:val="clear" w:color="auto" w:fill="F2F2F2" w:themeFill="background1" w:themeFillShade="F2"/>
            <w:vAlign w:val="center"/>
          </w:tcPr>
          <w:p w14:paraId="10602D94" w14:textId="77777777" w:rsidR="007C4102" w:rsidRPr="006B3E9D" w:rsidRDefault="007C4102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說明</w:t>
            </w:r>
          </w:p>
        </w:tc>
      </w:tr>
      <w:tr w:rsidR="00245E7A" w:rsidRPr="006B3E9D" w14:paraId="1A1A8FDF" w14:textId="77777777" w:rsidTr="00E941AE">
        <w:trPr>
          <w:trHeight w:val="454"/>
          <w:jc w:val="center"/>
        </w:trPr>
        <w:tc>
          <w:tcPr>
            <w:tcW w:w="9766" w:type="dxa"/>
            <w:gridSpan w:val="6"/>
          </w:tcPr>
          <w:p w14:paraId="1479A779" w14:textId="7B0B9247" w:rsidR="00245E7A" w:rsidRPr="006B3E9D" w:rsidRDefault="00245E7A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查詢條件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855896" w:rsidRPr="006B3E9D" w14:paraId="13347CD0" w14:textId="77777777" w:rsidTr="00195713">
        <w:trPr>
          <w:trHeight w:val="454"/>
          <w:jc w:val="center"/>
        </w:trPr>
        <w:tc>
          <w:tcPr>
            <w:tcW w:w="552" w:type="dxa"/>
          </w:tcPr>
          <w:p w14:paraId="080E195C" w14:textId="77777777" w:rsidR="00855896" w:rsidRPr="006B3E9D" w:rsidRDefault="00855896" w:rsidP="006B3E9D">
            <w:pPr>
              <w:pStyle w:val="a6"/>
              <w:numPr>
                <w:ilvl w:val="0"/>
                <w:numId w:val="848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1FEF8C81" w14:textId="77A1D889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合作夥伴姓名</w:t>
            </w:r>
          </w:p>
        </w:tc>
        <w:tc>
          <w:tcPr>
            <w:tcW w:w="1559" w:type="dxa"/>
          </w:tcPr>
          <w:p w14:paraId="43EDFF8A" w14:textId="0EC7A750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partnerName</w:t>
            </w:r>
          </w:p>
        </w:tc>
        <w:tc>
          <w:tcPr>
            <w:tcW w:w="992" w:type="dxa"/>
          </w:tcPr>
          <w:p w14:paraId="1C712056" w14:textId="536DA816" w:rsidR="00855896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1" w:type="dxa"/>
          </w:tcPr>
          <w:p w14:paraId="3AF2367E" w14:textId="11A9ADA8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</w:p>
        </w:tc>
        <w:tc>
          <w:tcPr>
            <w:tcW w:w="4394" w:type="dxa"/>
          </w:tcPr>
          <w:p w14:paraId="10DC1DAC" w14:textId="6027149C" w:rsidR="00855896" w:rsidRPr="006B3E9D" w:rsidRDefault="00855896" w:rsidP="006B3E9D">
            <w:pPr>
              <w:pStyle w:val="a6"/>
              <w:numPr>
                <w:ilvl w:val="0"/>
                <w:numId w:val="823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提示文字：請輸入。</w:t>
            </w:r>
          </w:p>
          <w:p w14:paraId="59F2BB55" w14:textId="77777777" w:rsidR="00855896" w:rsidRPr="006B3E9D" w:rsidRDefault="00855896" w:rsidP="006B3E9D">
            <w:pPr>
              <w:pStyle w:val="a6"/>
              <w:numPr>
                <w:ilvl w:val="0"/>
                <w:numId w:val="823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限輸入最多</w:t>
            </w:r>
            <w:r w:rsidRPr="006B3E9D">
              <w:rPr>
                <w:rFonts w:eastAsia="微軟正黑體" w:cs="Arial"/>
                <w:color w:val="000000"/>
              </w:rPr>
              <w:t>15</w:t>
            </w:r>
            <w:r w:rsidRPr="006B3E9D">
              <w:rPr>
                <w:rFonts w:eastAsia="微軟正黑體" w:cs="Arial"/>
                <w:color w:val="000000"/>
              </w:rPr>
              <w:t>個中英文字。</w:t>
            </w:r>
          </w:p>
          <w:p w14:paraId="676B1C95" w14:textId="2EDD6A06" w:rsidR="001E2E84" w:rsidRPr="006B3E9D" w:rsidRDefault="001E2E84" w:rsidP="006B3E9D">
            <w:pPr>
              <w:pStyle w:val="a6"/>
              <w:numPr>
                <w:ilvl w:val="0"/>
                <w:numId w:val="823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sz w:val="23"/>
                <w:szCs w:val="23"/>
                <w:shd w:val="clear" w:color="auto" w:fill="FFFFFF"/>
              </w:rPr>
              <w:t>使用共用合作夥伴查詢元件。</w:t>
            </w:r>
          </w:p>
        </w:tc>
      </w:tr>
      <w:tr w:rsidR="00855896" w:rsidRPr="006B3E9D" w14:paraId="55FFEBD6" w14:textId="77777777" w:rsidTr="00195713">
        <w:trPr>
          <w:trHeight w:val="454"/>
          <w:jc w:val="center"/>
        </w:trPr>
        <w:tc>
          <w:tcPr>
            <w:tcW w:w="552" w:type="dxa"/>
          </w:tcPr>
          <w:p w14:paraId="5FA4F4A1" w14:textId="77777777" w:rsidR="00855896" w:rsidRPr="006B3E9D" w:rsidRDefault="00855896" w:rsidP="006B3E9D">
            <w:pPr>
              <w:pStyle w:val="a6"/>
              <w:numPr>
                <w:ilvl w:val="0"/>
                <w:numId w:val="848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56499FC0" w14:textId="1794120B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合作角色</w:t>
            </w:r>
          </w:p>
        </w:tc>
        <w:tc>
          <w:tcPr>
            <w:tcW w:w="1559" w:type="dxa"/>
          </w:tcPr>
          <w:p w14:paraId="61826BBB" w14:textId="35BCC086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collaborateRole</w:t>
            </w:r>
          </w:p>
        </w:tc>
        <w:tc>
          <w:tcPr>
            <w:tcW w:w="992" w:type="dxa"/>
          </w:tcPr>
          <w:p w14:paraId="636BBCBF" w14:textId="46661D61" w:rsidR="00855896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string</w:t>
            </w:r>
          </w:p>
        </w:tc>
        <w:tc>
          <w:tcPr>
            <w:tcW w:w="851" w:type="dxa"/>
          </w:tcPr>
          <w:p w14:paraId="3734E718" w14:textId="2C051349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一般下拉選單</w:t>
            </w:r>
          </w:p>
        </w:tc>
        <w:tc>
          <w:tcPr>
            <w:tcW w:w="4394" w:type="dxa"/>
          </w:tcPr>
          <w:p w14:paraId="20782FFF" w14:textId="212EC0C6" w:rsidR="00855896" w:rsidRPr="006B3E9D" w:rsidRDefault="00855896" w:rsidP="006B3E9D">
            <w:pPr>
              <w:pStyle w:val="a6"/>
              <w:numPr>
                <w:ilvl w:val="0"/>
                <w:numId w:val="82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提示文字：請選擇。</w:t>
            </w:r>
          </w:p>
          <w:p w14:paraId="63F05D2A" w14:textId="77777777" w:rsidR="00855896" w:rsidRPr="006B3E9D" w:rsidRDefault="00855896" w:rsidP="006B3E9D">
            <w:pPr>
              <w:pStyle w:val="a6"/>
              <w:numPr>
                <w:ilvl w:val="0"/>
                <w:numId w:val="82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選項：購物專家、直播主、藝人、團購主、來賓</w:t>
            </w:r>
            <w:r w:rsidRPr="006B3E9D">
              <w:rPr>
                <w:rFonts w:eastAsia="微軟正黑體" w:cs="Arial"/>
                <w:color w:val="000000"/>
              </w:rPr>
              <w:t>/</w:t>
            </w:r>
            <w:r w:rsidRPr="006B3E9D">
              <w:rPr>
                <w:rFonts w:eastAsia="微軟正黑體" w:cs="Arial"/>
                <w:color w:val="000000"/>
              </w:rPr>
              <w:t>見證、廠代。</w:t>
            </w:r>
          </w:p>
          <w:p w14:paraId="3DD60162" w14:textId="1732F119" w:rsidR="001E2E84" w:rsidRPr="006B3E9D" w:rsidRDefault="001E2E84" w:rsidP="006B3E9D">
            <w:pPr>
              <w:pStyle w:val="a6"/>
              <w:numPr>
                <w:ilvl w:val="0"/>
                <w:numId w:val="82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sz w:val="23"/>
                <w:szCs w:val="23"/>
                <w:shd w:val="clear" w:color="auto" w:fill="FFFFFF"/>
              </w:rPr>
              <w:t>選項來源：</w:t>
            </w:r>
            <w:r w:rsidRPr="006B3E9D">
              <w:rPr>
                <w:rFonts w:eastAsia="微軟正黑體" w:cs="Arial"/>
                <w:shd w:val="clear" w:color="auto" w:fill="FFFFFF"/>
              </w:rPr>
              <w:t>[SRM_DOMAIN](DOMAINID:COLLABORATEROLE )</w:t>
            </w:r>
            <w:r w:rsidRPr="006B3E9D">
              <w:rPr>
                <w:rFonts w:eastAsia="微軟正黑體" w:cs="Arial"/>
                <w:shd w:val="clear" w:color="auto" w:fill="FFFFFF"/>
              </w:rPr>
              <w:t>。</w:t>
            </w:r>
          </w:p>
        </w:tc>
      </w:tr>
      <w:tr w:rsidR="00855896" w:rsidRPr="006B3E9D" w14:paraId="4DF39623" w14:textId="77777777" w:rsidTr="00195713">
        <w:trPr>
          <w:trHeight w:val="454"/>
          <w:jc w:val="center"/>
        </w:trPr>
        <w:tc>
          <w:tcPr>
            <w:tcW w:w="552" w:type="dxa"/>
          </w:tcPr>
          <w:p w14:paraId="56074569" w14:textId="77777777" w:rsidR="00855896" w:rsidRPr="006B3E9D" w:rsidRDefault="00855896" w:rsidP="006B3E9D">
            <w:pPr>
              <w:pStyle w:val="a6"/>
              <w:numPr>
                <w:ilvl w:val="0"/>
                <w:numId w:val="848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6FFEB0B9" w14:textId="77777777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查詢</w:t>
            </w:r>
          </w:p>
        </w:tc>
        <w:tc>
          <w:tcPr>
            <w:tcW w:w="1559" w:type="dxa"/>
          </w:tcPr>
          <w:p w14:paraId="18CE9269" w14:textId="77777777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992" w:type="dxa"/>
          </w:tcPr>
          <w:p w14:paraId="47D37A85" w14:textId="7203BE8A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1" w:type="dxa"/>
          </w:tcPr>
          <w:p w14:paraId="171018E2" w14:textId="14B19624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394" w:type="dxa"/>
          </w:tcPr>
          <w:p w14:paraId="5F976466" w14:textId="77777777" w:rsidR="00855896" w:rsidRPr="006B3E9D" w:rsidRDefault="00855896" w:rsidP="006B3E9D">
            <w:pPr>
              <w:pStyle w:val="a6"/>
              <w:numPr>
                <w:ilvl w:val="0"/>
                <w:numId w:val="82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請參考功能說明</w:t>
            </w:r>
            <w:hyperlink w:anchor="查詢" w:history="1">
              <w:r w:rsidRPr="006B3E9D">
                <w:rPr>
                  <w:rStyle w:val="af8"/>
                  <w:rFonts w:eastAsia="微軟正黑體" w:cs="Arial"/>
                </w:rPr>
                <w:t>(</w:t>
              </w:r>
              <w:r w:rsidRPr="006B3E9D">
                <w:rPr>
                  <w:rStyle w:val="af8"/>
                  <w:rFonts w:eastAsia="微軟正黑體" w:cs="Arial"/>
                </w:rPr>
                <w:t>查詢</w:t>
              </w:r>
              <w:r w:rsidRPr="006B3E9D">
                <w:rPr>
                  <w:rStyle w:val="af8"/>
                  <w:rFonts w:eastAsia="微軟正黑體" w:cs="Arial"/>
                </w:rPr>
                <w:t>)</w:t>
              </w:r>
            </w:hyperlink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245E7A" w:rsidRPr="006B3E9D" w14:paraId="17517415" w14:textId="77777777" w:rsidTr="00E941AE">
        <w:trPr>
          <w:trHeight w:val="454"/>
          <w:jc w:val="center"/>
        </w:trPr>
        <w:tc>
          <w:tcPr>
            <w:tcW w:w="9766" w:type="dxa"/>
            <w:gridSpan w:val="6"/>
          </w:tcPr>
          <w:p w14:paraId="14D3AAF0" w14:textId="77777777" w:rsidR="00245E7A" w:rsidRPr="006B3E9D" w:rsidRDefault="00245E7A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查詢條件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245E7A" w:rsidRPr="006B3E9D" w14:paraId="44A24620" w14:textId="77777777" w:rsidTr="00E941AE">
        <w:trPr>
          <w:trHeight w:val="454"/>
          <w:jc w:val="center"/>
        </w:trPr>
        <w:tc>
          <w:tcPr>
            <w:tcW w:w="9766" w:type="dxa"/>
            <w:gridSpan w:val="6"/>
          </w:tcPr>
          <w:p w14:paraId="2ADF1AA1" w14:textId="77777777" w:rsidR="00245E7A" w:rsidRPr="006B3E9D" w:rsidRDefault="00245E7A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查詢結果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  <w:p w14:paraId="32FE8EBF" w14:textId="60889A89" w:rsidR="00696E1C" w:rsidRPr="006B3E9D" w:rsidRDefault="00696E1C" w:rsidP="006B3E9D">
            <w:pPr>
              <w:pStyle w:val="a6"/>
              <w:numPr>
                <w:ilvl w:val="0"/>
                <w:numId w:val="87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系統預設排序欄位：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="001E2E84" w:rsidRPr="006B3E9D">
              <w:rPr>
                <w:rFonts w:eastAsia="微軟正黑體" w:cs="Arial"/>
              </w:rPr>
              <w:t>modifiedDate</w:t>
            </w:r>
            <w:r w:rsidRPr="006B3E9D">
              <w:rPr>
                <w:rFonts w:eastAsia="微軟正黑體" w:cs="Arial"/>
                <w:color w:val="000000"/>
              </w:rPr>
              <w:t>](</w:t>
            </w:r>
            <w:r w:rsidR="00195713" w:rsidRPr="006B3E9D">
              <w:rPr>
                <w:rFonts w:eastAsia="微軟正黑體" w:cs="Arial"/>
                <w:color w:val="000000"/>
              </w:rPr>
              <w:t>desc</w:t>
            </w:r>
            <w:r w:rsidRPr="006B3E9D">
              <w:rPr>
                <w:rFonts w:eastAsia="微軟正黑體" w:cs="Arial"/>
                <w:color w:val="000000"/>
              </w:rPr>
              <w:t>)</w:t>
            </w:r>
            <w:r w:rsidRPr="006B3E9D">
              <w:rPr>
                <w:rFonts w:eastAsia="微軟正黑體" w:cs="Arial"/>
                <w:color w:val="000000"/>
              </w:rPr>
              <w:t>，若是使用者選擇以其他欄位排序，將影響原系統預設排序結果。</w:t>
            </w:r>
          </w:p>
          <w:p w14:paraId="6AB70854" w14:textId="03E3B8D0" w:rsidR="00696E1C" w:rsidRPr="006B3E9D" w:rsidRDefault="00696E1C" w:rsidP="006B3E9D">
            <w:pPr>
              <w:pStyle w:val="a6"/>
              <w:numPr>
                <w:ilvl w:val="0"/>
                <w:numId w:val="87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="00195713" w:rsidRPr="006B3E9D">
              <w:rPr>
                <w:rFonts w:eastAsia="微軟正黑體" w:cs="Arial"/>
                <w:b/>
                <w:bCs/>
                <w:color w:val="000000"/>
              </w:rPr>
              <w:t>sortable</w:t>
            </w:r>
            <w:r w:rsidRPr="006B3E9D">
              <w:rPr>
                <w:rFonts w:eastAsia="微軟正黑體" w:cs="Arial"/>
                <w:color w:val="000000"/>
              </w:rPr>
              <w:t>表示使用者可以決定該欄位遞增、遞減排序，未提及欄位表示系統不提供自行決定該欄位排序方式。</w:t>
            </w:r>
          </w:p>
          <w:p w14:paraId="56F9B504" w14:textId="085DC770" w:rsidR="00245E7A" w:rsidRPr="006B3E9D" w:rsidRDefault="00696E1C" w:rsidP="006B3E9D">
            <w:pPr>
              <w:pStyle w:val="a6"/>
              <w:numPr>
                <w:ilvl w:val="0"/>
                <w:numId w:val="874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="00195713"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表示該欄位可編輯，未提及欄位表示不可編輯欄位內容。</w:t>
            </w:r>
          </w:p>
        </w:tc>
      </w:tr>
      <w:tr w:rsidR="00855896" w:rsidRPr="006B3E9D" w14:paraId="7A746054" w14:textId="77777777" w:rsidTr="00195713">
        <w:trPr>
          <w:trHeight w:val="454"/>
          <w:jc w:val="center"/>
        </w:trPr>
        <w:tc>
          <w:tcPr>
            <w:tcW w:w="552" w:type="dxa"/>
          </w:tcPr>
          <w:p w14:paraId="20691424" w14:textId="77777777" w:rsidR="00855896" w:rsidRPr="006B3E9D" w:rsidRDefault="00855896" w:rsidP="006B3E9D">
            <w:pPr>
              <w:pStyle w:val="a6"/>
              <w:numPr>
                <w:ilvl w:val="0"/>
                <w:numId w:val="848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7A366CBC" w14:textId="628B91E2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合作角色</w:t>
            </w:r>
          </w:p>
        </w:tc>
        <w:tc>
          <w:tcPr>
            <w:tcW w:w="1559" w:type="dxa"/>
          </w:tcPr>
          <w:p w14:paraId="14F66954" w14:textId="172E749D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collaborateRole</w:t>
            </w:r>
          </w:p>
        </w:tc>
        <w:tc>
          <w:tcPr>
            <w:tcW w:w="992" w:type="dxa"/>
          </w:tcPr>
          <w:p w14:paraId="4C3366C0" w14:textId="6098BFD2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1" w:type="dxa"/>
          </w:tcPr>
          <w:p w14:paraId="6AF9A62B" w14:textId="2E900A69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394" w:type="dxa"/>
          </w:tcPr>
          <w:p w14:paraId="0668B856" w14:textId="25102316" w:rsidR="00855896" w:rsidRPr="006B3E9D" w:rsidRDefault="00855896" w:rsidP="006B3E9D">
            <w:pPr>
              <w:pStyle w:val="a6"/>
              <w:numPr>
                <w:ilvl w:val="0"/>
                <w:numId w:val="820"/>
              </w:numPr>
              <w:snapToGrid w:val="0"/>
              <w:contextualSpacing w:val="0"/>
              <w:rPr>
                <w:rFonts w:eastAsia="微軟正黑體" w:cs="Arial"/>
                <w:color w:val="000000"/>
                <w:highlight w:val="yellow"/>
              </w:rPr>
            </w:pPr>
            <w:r w:rsidRPr="006B3E9D">
              <w:rPr>
                <w:rFonts w:eastAsia="微軟正黑體" w:cs="Arial"/>
              </w:rPr>
              <w:t>顯示：</w:t>
            </w:r>
            <w:r w:rsidRPr="006B3E9D">
              <w:rPr>
                <w:rFonts w:eastAsia="微軟正黑體" w:cs="Arial"/>
              </w:rPr>
              <w:t>{ collaborateRole }</w:t>
            </w:r>
            <w:r w:rsidRPr="006B3E9D">
              <w:rPr>
                <w:rFonts w:eastAsia="微軟正黑體" w:cs="Arial"/>
              </w:rPr>
              <w:t>。</w:t>
            </w:r>
          </w:p>
        </w:tc>
      </w:tr>
      <w:tr w:rsidR="00855896" w:rsidRPr="006B3E9D" w14:paraId="5BE65943" w14:textId="77777777" w:rsidTr="00195713">
        <w:trPr>
          <w:trHeight w:val="454"/>
          <w:jc w:val="center"/>
        </w:trPr>
        <w:tc>
          <w:tcPr>
            <w:tcW w:w="552" w:type="dxa"/>
          </w:tcPr>
          <w:p w14:paraId="5DA07358" w14:textId="77777777" w:rsidR="00855896" w:rsidRPr="006B3E9D" w:rsidRDefault="00855896" w:rsidP="006B3E9D">
            <w:pPr>
              <w:pStyle w:val="a6"/>
              <w:numPr>
                <w:ilvl w:val="0"/>
                <w:numId w:val="848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6F75E855" w14:textId="619801BA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合作夥伴姓名</w:t>
            </w:r>
          </w:p>
        </w:tc>
        <w:tc>
          <w:tcPr>
            <w:tcW w:w="1559" w:type="dxa"/>
          </w:tcPr>
          <w:p w14:paraId="195EFE44" w14:textId="5D04A68E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partnerName</w:t>
            </w:r>
          </w:p>
        </w:tc>
        <w:tc>
          <w:tcPr>
            <w:tcW w:w="992" w:type="dxa"/>
          </w:tcPr>
          <w:p w14:paraId="6C4D3411" w14:textId="0A782669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1" w:type="dxa"/>
          </w:tcPr>
          <w:p w14:paraId="68D3674F" w14:textId="7353EE8F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394" w:type="dxa"/>
          </w:tcPr>
          <w:p w14:paraId="112F3A90" w14:textId="2A818879" w:rsidR="00855896" w:rsidRPr="006B3E9D" w:rsidRDefault="00855896" w:rsidP="006B3E9D">
            <w:pPr>
              <w:pStyle w:val="a6"/>
              <w:numPr>
                <w:ilvl w:val="0"/>
                <w:numId w:val="821"/>
              </w:numPr>
              <w:snapToGrid w:val="0"/>
              <w:contextualSpacing w:val="0"/>
              <w:rPr>
                <w:rFonts w:eastAsia="微軟正黑體" w:cs="Arial"/>
                <w:color w:val="000000"/>
                <w:highlight w:val="yellow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partnerName</w:t>
            </w:r>
            <w:r w:rsidRPr="006B3E9D">
              <w:rPr>
                <w:rFonts w:eastAsia="微軟正黑體" w:cs="Arial"/>
                <w:color w:val="000000"/>
                <w:u w:val="single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855896" w:rsidRPr="006B3E9D" w14:paraId="29D42E88" w14:textId="77777777" w:rsidTr="00195713">
        <w:trPr>
          <w:trHeight w:val="454"/>
          <w:jc w:val="center"/>
        </w:trPr>
        <w:tc>
          <w:tcPr>
            <w:tcW w:w="552" w:type="dxa"/>
          </w:tcPr>
          <w:p w14:paraId="22488B87" w14:textId="77777777" w:rsidR="00855896" w:rsidRPr="006B3E9D" w:rsidRDefault="00855896" w:rsidP="006B3E9D">
            <w:pPr>
              <w:pStyle w:val="a6"/>
              <w:numPr>
                <w:ilvl w:val="0"/>
                <w:numId w:val="848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541D7F20" w14:textId="77777777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狀態</w:t>
            </w:r>
          </w:p>
        </w:tc>
        <w:tc>
          <w:tcPr>
            <w:tcW w:w="1559" w:type="dxa"/>
          </w:tcPr>
          <w:p w14:paraId="0AA2DA9A" w14:textId="1A665471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status</w:t>
            </w:r>
          </w:p>
        </w:tc>
        <w:tc>
          <w:tcPr>
            <w:tcW w:w="992" w:type="dxa"/>
          </w:tcPr>
          <w:p w14:paraId="24A8EF9C" w14:textId="29115781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1" w:type="dxa"/>
          </w:tcPr>
          <w:p w14:paraId="7FFCE6D8" w14:textId="2FF2622B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SwitchBtn</w:t>
            </w:r>
          </w:p>
        </w:tc>
        <w:tc>
          <w:tcPr>
            <w:tcW w:w="4394" w:type="dxa"/>
          </w:tcPr>
          <w:p w14:paraId="56068D4B" w14:textId="12525260" w:rsidR="00855896" w:rsidRPr="006B3E9D" w:rsidRDefault="00855896" w:rsidP="006B3E9D">
            <w:pPr>
              <w:pStyle w:val="a6"/>
              <w:numPr>
                <w:ilvl w:val="0"/>
                <w:numId w:val="845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status</w:t>
            </w:r>
            <w:r w:rsidRPr="006B3E9D">
              <w:rPr>
                <w:rFonts w:eastAsia="微軟正黑體" w:cs="Arial"/>
                <w:color w:val="000000"/>
              </w:rPr>
              <w:t xml:space="preserve"> 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1ED0807D" w14:textId="747FDAB1" w:rsidR="00855896" w:rsidRPr="006B3E9D" w:rsidRDefault="00195713" w:rsidP="006B3E9D">
            <w:pPr>
              <w:pStyle w:val="a6"/>
              <w:numPr>
                <w:ilvl w:val="0"/>
                <w:numId w:val="845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="00855896" w:rsidRPr="006B3E9D">
              <w:rPr>
                <w:rFonts w:eastAsia="微軟正黑體" w:cs="Arial"/>
                <w:color w:val="000000"/>
              </w:rPr>
              <w:t>。</w:t>
            </w:r>
          </w:p>
          <w:p w14:paraId="044D7027" w14:textId="2ADFE81D" w:rsidR="00855896" w:rsidRPr="006B3E9D" w:rsidRDefault="00855896" w:rsidP="006B3E9D">
            <w:pPr>
              <w:pStyle w:val="a6"/>
              <w:numPr>
                <w:ilvl w:val="0"/>
                <w:numId w:val="845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</w:rPr>
              <w:t>點選後啟用該合作夥伴權限選單，並更新資料庫進行資料變動。</w:t>
            </w:r>
          </w:p>
        </w:tc>
      </w:tr>
      <w:tr w:rsidR="00855896" w:rsidRPr="006B3E9D" w14:paraId="4ADE1CF2" w14:textId="77777777" w:rsidTr="00195713">
        <w:trPr>
          <w:trHeight w:val="454"/>
          <w:jc w:val="center"/>
        </w:trPr>
        <w:tc>
          <w:tcPr>
            <w:tcW w:w="552" w:type="dxa"/>
          </w:tcPr>
          <w:p w14:paraId="3E612B68" w14:textId="77777777" w:rsidR="00855896" w:rsidRPr="006B3E9D" w:rsidRDefault="00855896" w:rsidP="006B3E9D">
            <w:pPr>
              <w:pStyle w:val="a6"/>
              <w:numPr>
                <w:ilvl w:val="0"/>
                <w:numId w:val="848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30CAFED0" w14:textId="47C1344D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最後異動人員</w:t>
            </w:r>
          </w:p>
        </w:tc>
        <w:tc>
          <w:tcPr>
            <w:tcW w:w="1559" w:type="dxa"/>
          </w:tcPr>
          <w:p w14:paraId="769E36B8" w14:textId="5ED65031" w:rsidR="00855896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modifiedBy</w:t>
            </w:r>
          </w:p>
        </w:tc>
        <w:tc>
          <w:tcPr>
            <w:tcW w:w="992" w:type="dxa"/>
          </w:tcPr>
          <w:p w14:paraId="2EA623C9" w14:textId="0413EFBC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1" w:type="dxa"/>
          </w:tcPr>
          <w:p w14:paraId="36B7A1EC" w14:textId="4340553F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394" w:type="dxa"/>
          </w:tcPr>
          <w:p w14:paraId="3DCBB4A6" w14:textId="1E6A28A9" w:rsidR="00855896" w:rsidRPr="006B3E9D" w:rsidRDefault="00855896" w:rsidP="006B3E9D">
            <w:pPr>
              <w:pStyle w:val="a6"/>
              <w:numPr>
                <w:ilvl w:val="0"/>
                <w:numId w:val="883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</w:t>
            </w:r>
            <w:r w:rsidR="001E2E84" w:rsidRPr="006B3E9D">
              <w:rPr>
                <w:rFonts w:eastAsia="微軟正黑體" w:cs="Arial"/>
              </w:rPr>
              <w:t>modifiedBy</w:t>
            </w:r>
            <w:r w:rsidR="001E2E84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855896" w:rsidRPr="006B3E9D" w14:paraId="4A112D26" w14:textId="77777777" w:rsidTr="00195713">
        <w:trPr>
          <w:trHeight w:val="454"/>
          <w:jc w:val="center"/>
        </w:trPr>
        <w:tc>
          <w:tcPr>
            <w:tcW w:w="552" w:type="dxa"/>
          </w:tcPr>
          <w:p w14:paraId="725E9EC0" w14:textId="77777777" w:rsidR="00855896" w:rsidRPr="006B3E9D" w:rsidRDefault="00855896" w:rsidP="006B3E9D">
            <w:pPr>
              <w:pStyle w:val="a6"/>
              <w:numPr>
                <w:ilvl w:val="0"/>
                <w:numId w:val="848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32FD2F40" w14:textId="6459D8EB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最後異動時間</w:t>
            </w:r>
          </w:p>
        </w:tc>
        <w:tc>
          <w:tcPr>
            <w:tcW w:w="1559" w:type="dxa"/>
          </w:tcPr>
          <w:p w14:paraId="360A7BB3" w14:textId="62E85E17" w:rsidR="00855896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modifiedDate</w:t>
            </w:r>
          </w:p>
        </w:tc>
        <w:tc>
          <w:tcPr>
            <w:tcW w:w="992" w:type="dxa"/>
          </w:tcPr>
          <w:p w14:paraId="4B384683" w14:textId="76F33230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日期時間</w:t>
            </w:r>
          </w:p>
        </w:tc>
        <w:tc>
          <w:tcPr>
            <w:tcW w:w="851" w:type="dxa"/>
          </w:tcPr>
          <w:p w14:paraId="48F5EA2E" w14:textId="2F5E372C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394" w:type="dxa"/>
          </w:tcPr>
          <w:p w14:paraId="60934DE2" w14:textId="4F8C67CB" w:rsidR="00855896" w:rsidRPr="006B3E9D" w:rsidRDefault="00855896" w:rsidP="006B3E9D">
            <w:pPr>
              <w:pStyle w:val="a6"/>
              <w:numPr>
                <w:ilvl w:val="0"/>
                <w:numId w:val="94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</w:rPr>
              <w:t xml:space="preserve"> </w:t>
            </w:r>
            <w:r w:rsidR="001E2E84" w:rsidRPr="006B3E9D">
              <w:rPr>
                <w:rFonts w:eastAsia="微軟正黑體" w:cs="Arial"/>
              </w:rPr>
              <w:t>modifiedDate</w:t>
            </w:r>
            <w:r w:rsidR="001E2E84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1D25B158" w14:textId="6DD501E0" w:rsidR="00855896" w:rsidRPr="006B3E9D" w:rsidRDefault="00855896" w:rsidP="006B3E9D">
            <w:pPr>
              <w:pStyle w:val="a6"/>
              <w:numPr>
                <w:ilvl w:val="0"/>
                <w:numId w:val="94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格式：</w:t>
            </w:r>
            <w:r w:rsidR="001E2E84" w:rsidRPr="006B3E9D">
              <w:rPr>
                <w:rFonts w:eastAsia="微軟正黑體" w:cs="Arial"/>
                <w:color w:val="000000"/>
              </w:rPr>
              <w:t>yyyy</w:t>
            </w:r>
            <w:r w:rsidRPr="006B3E9D">
              <w:rPr>
                <w:rFonts w:eastAsia="微軟正黑體" w:cs="Arial"/>
                <w:color w:val="000000"/>
              </w:rPr>
              <w:t>/MM/</w:t>
            </w:r>
            <w:r w:rsidR="001E2E84" w:rsidRPr="006B3E9D">
              <w:rPr>
                <w:rFonts w:eastAsia="微軟正黑體" w:cs="Arial"/>
                <w:color w:val="000000"/>
              </w:rPr>
              <w:t>dd</w:t>
            </w:r>
            <w:r w:rsidRPr="006B3E9D">
              <w:rPr>
                <w:rFonts w:eastAsia="微軟正黑體" w:cs="Arial"/>
                <w:color w:val="000000"/>
              </w:rPr>
              <w:t xml:space="preserve"> HH:mm:ss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855896" w:rsidRPr="006B3E9D" w14:paraId="3689C766" w14:textId="77777777" w:rsidTr="00195713">
        <w:trPr>
          <w:trHeight w:val="454"/>
          <w:jc w:val="center"/>
        </w:trPr>
        <w:tc>
          <w:tcPr>
            <w:tcW w:w="552" w:type="dxa"/>
          </w:tcPr>
          <w:p w14:paraId="4C09F13F" w14:textId="77777777" w:rsidR="00855896" w:rsidRPr="006B3E9D" w:rsidRDefault="00855896" w:rsidP="006B3E9D">
            <w:pPr>
              <w:pStyle w:val="a6"/>
              <w:numPr>
                <w:ilvl w:val="0"/>
                <w:numId w:val="848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418" w:type="dxa"/>
          </w:tcPr>
          <w:p w14:paraId="3478CF8F" w14:textId="77777777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操作</w:t>
            </w:r>
          </w:p>
        </w:tc>
        <w:tc>
          <w:tcPr>
            <w:tcW w:w="1559" w:type="dxa"/>
          </w:tcPr>
          <w:p w14:paraId="19BF7A57" w14:textId="0A37CC22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992" w:type="dxa"/>
          </w:tcPr>
          <w:p w14:paraId="61C529D4" w14:textId="59521EEC" w:rsidR="00855896" w:rsidRPr="006B3E9D" w:rsidRDefault="001E2E84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icon</w:t>
            </w:r>
          </w:p>
        </w:tc>
        <w:tc>
          <w:tcPr>
            <w:tcW w:w="851" w:type="dxa"/>
          </w:tcPr>
          <w:p w14:paraId="63E29C21" w14:textId="55E75390" w:rsidR="00855896" w:rsidRPr="006B3E9D" w:rsidRDefault="00855896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394" w:type="dxa"/>
          </w:tcPr>
          <w:p w14:paraId="14E5E484" w14:textId="77777777" w:rsidR="00855896" w:rsidRPr="006B3E9D" w:rsidRDefault="00855896" w:rsidP="006B3E9D">
            <w:pPr>
              <w:pStyle w:val="a6"/>
              <w:numPr>
                <w:ilvl w:val="0"/>
                <w:numId w:val="82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依序顯示：編輯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</w:rPr>
              <w:t>、刪除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4F341CB8" w14:textId="71D8ED55" w:rsidR="000776DD" w:rsidRPr="006B3E9D" w:rsidRDefault="000776DD" w:rsidP="006B3E9D">
            <w:pPr>
              <w:pStyle w:val="a6"/>
              <w:numPr>
                <w:ilvl w:val="0"/>
                <w:numId w:val="82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顯示編輯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  <w:color w:val="000000"/>
              </w:rPr>
              <w:t>，請參考動作與事件</w:t>
            </w:r>
            <w:r w:rsidRPr="006B3E9D">
              <w:rPr>
                <w:rFonts w:eastAsia="微軟正黑體" w:cs="Arial"/>
                <w:color w:val="000000"/>
              </w:rPr>
              <w:t>(</w:t>
            </w:r>
            <w:hyperlink w:anchor="維護權限角色click3" w:history="1">
              <w:r w:rsidRPr="006B3E9D">
                <w:rPr>
                  <w:rStyle w:val="af8"/>
                  <w:rFonts w:eastAsia="微軟正黑體" w:cs="Arial"/>
                </w:rPr>
                <w:t>維護權限角色</w:t>
              </w:r>
            </w:hyperlink>
            <w:r w:rsidRPr="006B3E9D">
              <w:rPr>
                <w:rFonts w:eastAsia="微軟正黑體" w:cs="Arial"/>
                <w:color w:val="000000"/>
              </w:rPr>
              <w:t>)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078C9055" w14:textId="4A061696" w:rsidR="00855896" w:rsidRPr="006B3E9D" w:rsidRDefault="000776DD" w:rsidP="006B3E9D">
            <w:pPr>
              <w:pStyle w:val="a6"/>
              <w:numPr>
                <w:ilvl w:val="0"/>
                <w:numId w:val="82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顯示刪除</w:t>
            </w:r>
            <w:r w:rsidRPr="006B3E9D">
              <w:rPr>
                <w:rFonts w:eastAsia="微軟正黑體" w:cs="Arial"/>
                <w:color w:val="000000"/>
              </w:rPr>
              <w:t>icon</w:t>
            </w:r>
            <w:r w:rsidRPr="006B3E9D">
              <w:rPr>
                <w:rFonts w:eastAsia="微軟正黑體" w:cs="Arial"/>
                <w:color w:val="000000"/>
              </w:rPr>
              <w:t>，請參考動作與事件</w:t>
            </w:r>
            <w:r w:rsidRPr="006B3E9D">
              <w:rPr>
                <w:rFonts w:eastAsia="微軟正黑體" w:cs="Arial"/>
                <w:color w:val="000000"/>
              </w:rPr>
              <w:t>(</w:t>
            </w:r>
            <w:hyperlink w:anchor="刪除click3" w:history="1">
              <w:r w:rsidRPr="006B3E9D">
                <w:rPr>
                  <w:rStyle w:val="af8"/>
                  <w:rFonts w:eastAsia="微軟正黑體" w:cs="Arial"/>
                </w:rPr>
                <w:t>刪除</w:t>
              </w:r>
            </w:hyperlink>
            <w:r w:rsidRPr="006B3E9D">
              <w:rPr>
                <w:rFonts w:eastAsia="微軟正黑體" w:cs="Arial"/>
                <w:color w:val="000000"/>
              </w:rPr>
              <w:t>)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106D56" w:rsidRPr="006B3E9D" w14:paraId="38078991" w14:textId="77777777" w:rsidTr="00E941AE">
        <w:trPr>
          <w:trHeight w:val="454"/>
          <w:jc w:val="center"/>
        </w:trPr>
        <w:tc>
          <w:tcPr>
            <w:tcW w:w="9766" w:type="dxa"/>
            <w:gridSpan w:val="6"/>
          </w:tcPr>
          <w:p w14:paraId="00C24617" w14:textId="143555C6" w:rsidR="00106D56" w:rsidRPr="006B3E9D" w:rsidRDefault="00106D56" w:rsidP="006B3E9D">
            <w:pPr>
              <w:pStyle w:val="a6"/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以上為</w:t>
            </w:r>
            <w:r w:rsidRPr="006B3E9D">
              <w:rPr>
                <w:rFonts w:eastAsia="微軟正黑體" w:cs="Arial"/>
                <w:b/>
                <w:bCs/>
                <w:color w:val="000000"/>
              </w:rPr>
              <w:t>查詢結果</w:t>
            </w:r>
            <w:r w:rsidRPr="006B3E9D">
              <w:rPr>
                <w:rFonts w:eastAsia="微軟正黑體" w:cs="Arial"/>
                <w:color w:val="000000"/>
              </w:rPr>
              <w:t>區塊</w:t>
            </w:r>
          </w:p>
        </w:tc>
      </w:tr>
    </w:tbl>
    <w:p w14:paraId="4AA78A4C" w14:textId="77777777" w:rsidR="000776DD" w:rsidRPr="006B3E9D" w:rsidRDefault="000776DD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55" w:name="_Toc168652654"/>
      <w:r w:rsidRPr="006B3E9D">
        <w:rPr>
          <w:rFonts w:eastAsia="微軟正黑體" w:cs="Arial"/>
        </w:rPr>
        <w:t>動作與事件</w:t>
      </w:r>
      <w:bookmarkEnd w:id="55"/>
    </w:p>
    <w:tbl>
      <w:tblPr>
        <w:tblStyle w:val="af1"/>
        <w:tblW w:w="9889" w:type="dxa"/>
        <w:tblLook w:val="04A0" w:firstRow="1" w:lastRow="0" w:firstColumn="1" w:lastColumn="0" w:noHBand="0" w:noVBand="1"/>
      </w:tblPr>
      <w:tblGrid>
        <w:gridCol w:w="1282"/>
        <w:gridCol w:w="1004"/>
        <w:gridCol w:w="1293"/>
        <w:gridCol w:w="3787"/>
        <w:gridCol w:w="2523"/>
      </w:tblGrid>
      <w:tr w:rsidR="000776DD" w:rsidRPr="006B3E9D" w14:paraId="1D1FFAD9" w14:textId="77777777" w:rsidTr="00F12316">
        <w:tc>
          <w:tcPr>
            <w:tcW w:w="1282" w:type="dxa"/>
          </w:tcPr>
          <w:p w14:paraId="0C415016" w14:textId="77777777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元件</w:t>
            </w:r>
          </w:p>
        </w:tc>
        <w:tc>
          <w:tcPr>
            <w:tcW w:w="1004" w:type="dxa"/>
          </w:tcPr>
          <w:p w14:paraId="40AA11F1" w14:textId="77777777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動作</w:t>
            </w:r>
          </w:p>
        </w:tc>
        <w:tc>
          <w:tcPr>
            <w:tcW w:w="1293" w:type="dxa"/>
          </w:tcPr>
          <w:p w14:paraId="577F1BFF" w14:textId="77777777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檢核</w:t>
            </w:r>
          </w:p>
        </w:tc>
        <w:tc>
          <w:tcPr>
            <w:tcW w:w="3787" w:type="dxa"/>
          </w:tcPr>
          <w:p w14:paraId="4261F07C" w14:textId="77777777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說明</w:t>
            </w:r>
          </w:p>
        </w:tc>
        <w:tc>
          <w:tcPr>
            <w:tcW w:w="2523" w:type="dxa"/>
          </w:tcPr>
          <w:p w14:paraId="42539FA3" w14:textId="77777777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錯誤處理</w:t>
            </w:r>
          </w:p>
        </w:tc>
      </w:tr>
      <w:tr w:rsidR="000776DD" w:rsidRPr="006B3E9D" w14:paraId="53F10442" w14:textId="77777777" w:rsidTr="00F12316">
        <w:tc>
          <w:tcPr>
            <w:tcW w:w="1282" w:type="dxa"/>
          </w:tcPr>
          <w:p w14:paraId="6EE70702" w14:textId="1CA613D4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56" w:name="維護權限角色click3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維護權限角色</w:t>
            </w:r>
            <w:bookmarkEnd w:id="56"/>
          </w:p>
        </w:tc>
        <w:tc>
          <w:tcPr>
            <w:tcW w:w="1004" w:type="dxa"/>
          </w:tcPr>
          <w:p w14:paraId="3004D010" w14:textId="5BA5B4E4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43AEC4B6" w14:textId="77777777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22BD5E39" w14:textId="10D64B7F" w:rsidR="000776DD" w:rsidRPr="006B3E9D" w:rsidRDefault="000776DD" w:rsidP="006B3E9D">
            <w:pPr>
              <w:pStyle w:val="SA"/>
              <w:numPr>
                <w:ilvl w:val="0"/>
                <w:numId w:val="944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點選後開啟</w:t>
            </w:r>
            <w:hyperlink w:anchor="維護權限角色" w:history="1">
              <w:r w:rsidRPr="006B3E9D">
                <w:rPr>
                  <w:rStyle w:val="af8"/>
                  <w:rFonts w:eastAsia="微軟正黑體" w:cs="Arial"/>
                </w:rPr>
                <w:t>「維護權限角色</w:t>
              </w:r>
              <w:r w:rsidRPr="006B3E9D">
                <w:rPr>
                  <w:rStyle w:val="af8"/>
                  <w:rFonts w:eastAsia="微軟正黑體" w:cs="Arial"/>
                </w:rPr>
                <w:t>Pop-up</w:t>
              </w:r>
              <w:r w:rsidRPr="006B3E9D">
                <w:rPr>
                  <w:rStyle w:val="af8"/>
                  <w:rFonts w:eastAsia="微軟正黑體" w:cs="Arial"/>
                </w:rPr>
                <w:t>」</w:t>
              </w:r>
            </w:hyperlink>
            <w:r w:rsidRPr="006B3E9D">
              <w:rPr>
                <w:rFonts w:eastAsia="微軟正黑體" w:cs="Arial"/>
              </w:rPr>
              <w:t>。</w:t>
            </w:r>
          </w:p>
        </w:tc>
        <w:tc>
          <w:tcPr>
            <w:tcW w:w="2523" w:type="dxa"/>
          </w:tcPr>
          <w:p w14:paraId="55D47DF5" w14:textId="77777777" w:rsidR="000776DD" w:rsidRPr="006B3E9D" w:rsidRDefault="000776DD" w:rsidP="006B3E9D">
            <w:pPr>
              <w:pStyle w:val="SA"/>
              <w:numPr>
                <w:ilvl w:val="0"/>
                <w:numId w:val="0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</w:tr>
      <w:tr w:rsidR="000776DD" w:rsidRPr="006B3E9D" w14:paraId="6AD743CE" w14:textId="77777777" w:rsidTr="00F12316">
        <w:tc>
          <w:tcPr>
            <w:tcW w:w="1282" w:type="dxa"/>
          </w:tcPr>
          <w:p w14:paraId="603D332A" w14:textId="111B0789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57" w:name="刪除click3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刪除</w:t>
            </w:r>
            <w:bookmarkEnd w:id="57"/>
          </w:p>
        </w:tc>
        <w:tc>
          <w:tcPr>
            <w:tcW w:w="1004" w:type="dxa"/>
          </w:tcPr>
          <w:p w14:paraId="26E0AE46" w14:textId="7EFAFFD1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148A6902" w14:textId="77777777" w:rsidR="000776DD" w:rsidRPr="006B3E9D" w:rsidRDefault="000776DD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1CEB2056" w14:textId="4EBE5AFB" w:rsidR="000776DD" w:rsidRPr="006B3E9D" w:rsidRDefault="000776DD" w:rsidP="006B3E9D">
            <w:pPr>
              <w:pStyle w:val="a"/>
              <w:numPr>
                <w:ilvl w:val="0"/>
                <w:numId w:val="945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呼叫</w:t>
            </w:r>
            <w:r w:rsidRPr="006B3E9D">
              <w:rPr>
                <w:rFonts w:ascii="Arial" w:hAnsi="Arial"/>
                <w:color w:val="auto"/>
              </w:rPr>
              <w:t>「</w:t>
            </w:r>
            <w:hyperlink w:anchor="_刪除角色權限資料" w:history="1">
              <w:r w:rsidRPr="006B3E9D">
                <w:rPr>
                  <w:rStyle w:val="af8"/>
                  <w:rFonts w:eastAsia="微軟正黑體"/>
                </w:rPr>
                <w:t>刪除角色權限資料</w:t>
              </w:r>
            </w:hyperlink>
            <w:r w:rsidRPr="006B3E9D">
              <w:rPr>
                <w:rFonts w:ascii="Arial" w:hAnsi="Arial"/>
                <w:color w:val="auto"/>
              </w:rPr>
              <w:t>」變更資料</w:t>
            </w:r>
            <w:r w:rsidRPr="006B3E9D">
              <w:rPr>
                <w:rFonts w:ascii="Arial" w:hAnsi="Arial"/>
              </w:rPr>
              <w:t>。</w:t>
            </w:r>
          </w:p>
        </w:tc>
        <w:tc>
          <w:tcPr>
            <w:tcW w:w="2523" w:type="dxa"/>
          </w:tcPr>
          <w:p w14:paraId="034435F9" w14:textId="77777777" w:rsidR="000776DD" w:rsidRPr="006B3E9D" w:rsidRDefault="000776DD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</w:tbl>
    <w:p w14:paraId="57E52C6E" w14:textId="77777777" w:rsidR="00245E7A" w:rsidRPr="006B3E9D" w:rsidRDefault="00245E7A" w:rsidP="006B3E9D">
      <w:pPr>
        <w:snapToGrid w:val="0"/>
        <w:rPr>
          <w:rFonts w:ascii="Arial" w:eastAsia="微軟正黑體" w:hAnsi="Arial" w:cs="Arial"/>
        </w:rPr>
      </w:pPr>
    </w:p>
    <w:p w14:paraId="1FBD2EA9" w14:textId="24AC3BD4" w:rsidR="00E058B3" w:rsidRPr="006B3E9D" w:rsidRDefault="00E058B3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58" w:name="合作夥伴選單"/>
      <w:bookmarkStart w:id="59" w:name="_Toc168652655"/>
      <w:r w:rsidRPr="006B3E9D">
        <w:rPr>
          <w:rFonts w:eastAsia="微軟正黑體" w:cs="Arial"/>
        </w:rPr>
        <w:lastRenderedPageBreak/>
        <w:t>維護</w:t>
      </w:r>
      <w:r w:rsidR="00DD1C23" w:rsidRPr="006B3E9D">
        <w:rPr>
          <w:rFonts w:eastAsia="微軟正黑體" w:cs="Arial"/>
        </w:rPr>
        <w:t>合作夥伴</w:t>
      </w:r>
      <w:r w:rsidRPr="006B3E9D">
        <w:rPr>
          <w:rFonts w:eastAsia="微軟正黑體" w:cs="Arial"/>
        </w:rPr>
        <w:t>選單</w:t>
      </w:r>
      <w:r w:rsidRPr="006B3E9D">
        <w:rPr>
          <w:rFonts w:eastAsia="微軟正黑體" w:cs="Arial"/>
        </w:rPr>
        <w:t>(Pop-up)</w:t>
      </w:r>
      <w:bookmarkEnd w:id="59"/>
    </w:p>
    <w:p w14:paraId="1C8BBBC9" w14:textId="7052A35C" w:rsidR="00195713" w:rsidRPr="006B3E9D" w:rsidRDefault="00195713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60" w:name="_Toc168652656"/>
      <w:r w:rsidRPr="006B3E9D">
        <w:rPr>
          <w:rFonts w:eastAsia="微軟正黑體" w:cs="Arial"/>
        </w:rPr>
        <w:t>前端欄位</w:t>
      </w:r>
      <w:bookmarkEnd w:id="60"/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736"/>
      </w:tblGrid>
      <w:tr w:rsidR="00E058B3" w:rsidRPr="006B3E9D" w14:paraId="0A3870F3" w14:textId="77777777" w:rsidTr="00D800E9">
        <w:trPr>
          <w:jc w:val="center"/>
        </w:trPr>
        <w:tc>
          <w:tcPr>
            <w:tcW w:w="9736" w:type="dxa"/>
            <w:vAlign w:val="center"/>
          </w:tcPr>
          <w:bookmarkEnd w:id="58"/>
          <w:p w14:paraId="37B3DD2A" w14:textId="38FE0ECF" w:rsidR="00E058B3" w:rsidRPr="006B3E9D" w:rsidRDefault="00E058B3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維護</w:t>
            </w:r>
            <w:r w:rsidR="00DD1C23" w:rsidRPr="006B3E9D">
              <w:rPr>
                <w:rFonts w:ascii="Arial" w:eastAsia="微軟正黑體" w:hAnsi="Arial" w:cs="Arial"/>
              </w:rPr>
              <w:t>合作夥伴</w:t>
            </w:r>
            <w:r w:rsidRPr="006B3E9D">
              <w:rPr>
                <w:rFonts w:ascii="Arial" w:eastAsia="微軟正黑體" w:hAnsi="Arial" w:cs="Arial"/>
              </w:rPr>
              <w:t>選單</w:t>
            </w:r>
            <w:r w:rsidRPr="006B3E9D">
              <w:rPr>
                <w:rFonts w:ascii="Arial" w:eastAsia="微軟正黑體" w:hAnsi="Arial" w:cs="Arial"/>
              </w:rPr>
              <w:t xml:space="preserve"> (Pop-up)</w:t>
            </w:r>
          </w:p>
        </w:tc>
      </w:tr>
      <w:tr w:rsidR="00E058B3" w:rsidRPr="006B3E9D" w14:paraId="05862B5A" w14:textId="77777777" w:rsidTr="00D800E9">
        <w:trPr>
          <w:jc w:val="center"/>
        </w:trPr>
        <w:tc>
          <w:tcPr>
            <w:tcW w:w="9736" w:type="dxa"/>
            <w:vAlign w:val="center"/>
          </w:tcPr>
          <w:p w14:paraId="3251C1D7" w14:textId="41066DD2" w:rsidR="00E058B3" w:rsidRPr="006B3E9D" w:rsidRDefault="00BA01E8" w:rsidP="006B3E9D">
            <w:pPr>
              <w:snapToGrid w:val="0"/>
              <w:jc w:val="center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  <w:noProof/>
              </w:rPr>
              <w:drawing>
                <wp:inline distT="0" distB="0" distL="0" distR="0" wp14:anchorId="2EAFF16C" wp14:editId="3BC17847">
                  <wp:extent cx="4623983" cy="6596743"/>
                  <wp:effectExtent l="0" t="0" r="0" b="0"/>
                  <wp:docPr id="11674075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40758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618" cy="6610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39D1CC" w14:textId="77777777" w:rsidR="00E058B3" w:rsidRPr="006B3E9D" w:rsidRDefault="00E058B3" w:rsidP="006B3E9D">
      <w:pPr>
        <w:numPr>
          <w:ilvl w:val="0"/>
          <w:numId w:val="78"/>
        </w:numPr>
        <w:snapToGrid w:val="0"/>
        <w:ind w:left="36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t>欄位說明</w:t>
      </w:r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2"/>
        <w:gridCol w:w="1843"/>
        <w:gridCol w:w="1559"/>
        <w:gridCol w:w="851"/>
        <w:gridCol w:w="850"/>
        <w:gridCol w:w="4111"/>
      </w:tblGrid>
      <w:tr w:rsidR="00195713" w:rsidRPr="006B3E9D" w14:paraId="6F329A05" w14:textId="77777777" w:rsidTr="00195713">
        <w:trPr>
          <w:trHeight w:val="454"/>
          <w:jc w:val="center"/>
        </w:trPr>
        <w:tc>
          <w:tcPr>
            <w:tcW w:w="552" w:type="dxa"/>
            <w:shd w:val="clear" w:color="auto" w:fill="F2F2F2" w:themeFill="background1" w:themeFillShade="F2"/>
            <w:vAlign w:val="center"/>
          </w:tcPr>
          <w:p w14:paraId="50323821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#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31A02C98" w14:textId="2E392E8A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中文欄位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4C5E9789" w14:textId="342E2A20" w:rsidR="00195713" w:rsidRPr="006B3E9D" w:rsidRDefault="0019571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英文欄位</w:t>
            </w:r>
          </w:p>
        </w:tc>
        <w:tc>
          <w:tcPr>
            <w:tcW w:w="851" w:type="dxa"/>
            <w:shd w:val="clear" w:color="auto" w:fill="F2F2F2" w:themeFill="background1" w:themeFillShade="F2"/>
            <w:vAlign w:val="center"/>
          </w:tcPr>
          <w:p w14:paraId="6127EDF7" w14:textId="77777777" w:rsidR="00195713" w:rsidRPr="006B3E9D" w:rsidRDefault="0019571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資料</w:t>
            </w:r>
          </w:p>
          <w:p w14:paraId="63E83676" w14:textId="53E0FD89" w:rsidR="00195713" w:rsidRPr="006B3E9D" w:rsidRDefault="0019571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型態</w:t>
            </w:r>
          </w:p>
        </w:tc>
        <w:tc>
          <w:tcPr>
            <w:tcW w:w="850" w:type="dxa"/>
            <w:shd w:val="clear" w:color="auto" w:fill="F2F2F2" w:themeFill="background1" w:themeFillShade="F2"/>
          </w:tcPr>
          <w:p w14:paraId="5E7E48F2" w14:textId="28026757" w:rsidR="00195713" w:rsidRPr="006B3E9D" w:rsidRDefault="0019571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欄位型態</w:t>
            </w:r>
          </w:p>
        </w:tc>
        <w:tc>
          <w:tcPr>
            <w:tcW w:w="4111" w:type="dxa"/>
            <w:shd w:val="clear" w:color="auto" w:fill="F2F2F2" w:themeFill="background1" w:themeFillShade="F2"/>
            <w:vAlign w:val="center"/>
          </w:tcPr>
          <w:p w14:paraId="2DC16453" w14:textId="77777777" w:rsidR="00195713" w:rsidRPr="006B3E9D" w:rsidRDefault="00195713" w:rsidP="006B3E9D">
            <w:pPr>
              <w:snapToGrid w:val="0"/>
              <w:jc w:val="center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說明</w:t>
            </w:r>
          </w:p>
        </w:tc>
      </w:tr>
      <w:tr w:rsidR="00195713" w:rsidRPr="006B3E9D" w14:paraId="7AA2309A" w14:textId="77777777" w:rsidTr="00195713">
        <w:trPr>
          <w:trHeight w:val="454"/>
          <w:jc w:val="center"/>
        </w:trPr>
        <w:tc>
          <w:tcPr>
            <w:tcW w:w="552" w:type="dxa"/>
          </w:tcPr>
          <w:p w14:paraId="034B91CE" w14:textId="77777777" w:rsidR="00195713" w:rsidRPr="006B3E9D" w:rsidRDefault="00195713" w:rsidP="006B3E9D">
            <w:pPr>
              <w:pStyle w:val="a6"/>
              <w:numPr>
                <w:ilvl w:val="0"/>
                <w:numId w:val="87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0525332D" w14:textId="77777777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標題</w:t>
            </w:r>
          </w:p>
        </w:tc>
        <w:tc>
          <w:tcPr>
            <w:tcW w:w="1559" w:type="dxa"/>
          </w:tcPr>
          <w:p w14:paraId="7F2906AF" w14:textId="551D6BAC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63F26765" w14:textId="71CA6E38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0" w:type="dxa"/>
          </w:tcPr>
          <w:p w14:paraId="6575819A" w14:textId="7DF34124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111" w:type="dxa"/>
          </w:tcPr>
          <w:p w14:paraId="67F9F112" w14:textId="77777777" w:rsidR="00195713" w:rsidRPr="006B3E9D" w:rsidRDefault="00195713" w:rsidP="006B3E9D">
            <w:pPr>
              <w:pStyle w:val="a6"/>
              <w:numPr>
                <w:ilvl w:val="0"/>
                <w:numId w:val="87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顯示文案：維護廠商選單。</w:t>
            </w:r>
          </w:p>
        </w:tc>
      </w:tr>
      <w:tr w:rsidR="00195713" w:rsidRPr="006B3E9D" w14:paraId="297A5124" w14:textId="77777777" w:rsidTr="00D800E9">
        <w:trPr>
          <w:trHeight w:val="454"/>
          <w:jc w:val="center"/>
        </w:trPr>
        <w:tc>
          <w:tcPr>
            <w:tcW w:w="9766" w:type="dxa"/>
            <w:gridSpan w:val="6"/>
          </w:tcPr>
          <w:p w14:paraId="2FC9A20B" w14:textId="77777777" w:rsidR="00195713" w:rsidRPr="006B3E9D" w:rsidRDefault="00195713" w:rsidP="006B3E9D">
            <w:pPr>
              <w:pStyle w:val="a6"/>
              <w:numPr>
                <w:ilvl w:val="0"/>
                <w:numId w:val="87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lastRenderedPageBreak/>
              <w:t>以</w:t>
            </w:r>
            <w:r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表示該欄位可編輯，未提及欄位表示不可編輯欄位內容。</w:t>
            </w:r>
          </w:p>
          <w:p w14:paraId="3B2F87D2" w14:textId="2436F158" w:rsidR="00195713" w:rsidRPr="006B3E9D" w:rsidRDefault="00195713" w:rsidP="006B3E9D">
            <w:pPr>
              <w:pStyle w:val="a6"/>
              <w:numPr>
                <w:ilvl w:val="0"/>
                <w:numId w:val="879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以</w:t>
            </w:r>
            <w:r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Pr="006B3E9D">
              <w:rPr>
                <w:rFonts w:eastAsia="微軟正黑體" w:cs="Arial"/>
                <w:color w:val="000000"/>
              </w:rPr>
              <w:t>表示該欄位必須有值，未提及欄位表示由使用者自行決定是否選取</w:t>
            </w:r>
            <w:r w:rsidRPr="006B3E9D">
              <w:rPr>
                <w:rFonts w:eastAsia="微軟正黑體" w:cs="Arial"/>
                <w:color w:val="000000"/>
              </w:rPr>
              <w:t>/</w:t>
            </w:r>
            <w:r w:rsidRPr="006B3E9D">
              <w:rPr>
                <w:rFonts w:eastAsia="微軟正黑體" w:cs="Arial"/>
                <w:color w:val="000000"/>
              </w:rPr>
              <w:t>輸入欄位。</w:t>
            </w:r>
          </w:p>
        </w:tc>
      </w:tr>
      <w:tr w:rsidR="00195713" w:rsidRPr="006B3E9D" w14:paraId="7245DA46" w14:textId="77777777" w:rsidTr="00D800E9">
        <w:trPr>
          <w:trHeight w:val="454"/>
          <w:jc w:val="center"/>
        </w:trPr>
        <w:tc>
          <w:tcPr>
            <w:tcW w:w="9766" w:type="dxa"/>
            <w:gridSpan w:val="6"/>
          </w:tcPr>
          <w:p w14:paraId="5487A15A" w14:textId="796B7D00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合作夥伴選單資訊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195713" w:rsidRPr="006B3E9D" w14:paraId="65957117" w14:textId="77777777" w:rsidTr="00195713">
        <w:trPr>
          <w:trHeight w:val="454"/>
          <w:jc w:val="center"/>
        </w:trPr>
        <w:tc>
          <w:tcPr>
            <w:tcW w:w="552" w:type="dxa"/>
          </w:tcPr>
          <w:p w14:paraId="7CD3B4CC" w14:textId="77777777" w:rsidR="00195713" w:rsidRPr="006B3E9D" w:rsidRDefault="00195713" w:rsidP="006B3E9D">
            <w:pPr>
              <w:pStyle w:val="a6"/>
              <w:numPr>
                <w:ilvl w:val="0"/>
                <w:numId w:val="87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60CC0299" w14:textId="2BA7720C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合作角色</w:t>
            </w:r>
          </w:p>
        </w:tc>
        <w:tc>
          <w:tcPr>
            <w:tcW w:w="1559" w:type="dxa"/>
          </w:tcPr>
          <w:p w14:paraId="0D8C979A" w14:textId="01D13C4F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collaborateRole</w:t>
            </w:r>
          </w:p>
        </w:tc>
        <w:tc>
          <w:tcPr>
            <w:tcW w:w="851" w:type="dxa"/>
          </w:tcPr>
          <w:p w14:paraId="65A0B7A0" w14:textId="42156BC3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0" w:type="dxa"/>
          </w:tcPr>
          <w:p w14:paraId="61B1564E" w14:textId="412A8387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111" w:type="dxa"/>
          </w:tcPr>
          <w:p w14:paraId="6B48DEBA" w14:textId="222E1DA1" w:rsidR="00195713" w:rsidRPr="006B3E9D" w:rsidRDefault="00195713" w:rsidP="006B3E9D">
            <w:pPr>
              <w:pStyle w:val="a6"/>
              <w:numPr>
                <w:ilvl w:val="0"/>
                <w:numId w:val="87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="001E2E84" w:rsidRPr="006B3E9D">
              <w:rPr>
                <w:rFonts w:eastAsia="微軟正黑體" w:cs="Arial"/>
              </w:rPr>
              <w:t xml:space="preserve"> collaborateRole</w:t>
            </w:r>
            <w:r w:rsidR="001E2E84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195713" w:rsidRPr="006B3E9D" w14:paraId="28F788E3" w14:textId="77777777" w:rsidTr="00195713">
        <w:trPr>
          <w:trHeight w:val="454"/>
          <w:jc w:val="center"/>
        </w:trPr>
        <w:tc>
          <w:tcPr>
            <w:tcW w:w="552" w:type="dxa"/>
          </w:tcPr>
          <w:p w14:paraId="3120725F" w14:textId="77777777" w:rsidR="00195713" w:rsidRPr="006B3E9D" w:rsidRDefault="00195713" w:rsidP="006B3E9D">
            <w:pPr>
              <w:pStyle w:val="a6"/>
              <w:numPr>
                <w:ilvl w:val="0"/>
                <w:numId w:val="87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44D07962" w14:textId="080D6733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合作夥伴姓名</w:t>
            </w:r>
          </w:p>
        </w:tc>
        <w:tc>
          <w:tcPr>
            <w:tcW w:w="1559" w:type="dxa"/>
          </w:tcPr>
          <w:p w14:paraId="41DD4DB5" w14:textId="530352E1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partnerName</w:t>
            </w:r>
          </w:p>
        </w:tc>
        <w:tc>
          <w:tcPr>
            <w:tcW w:w="851" w:type="dxa"/>
          </w:tcPr>
          <w:p w14:paraId="61FAEA80" w14:textId="1704AE5C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0" w:type="dxa"/>
          </w:tcPr>
          <w:p w14:paraId="720310DB" w14:textId="3A1701B6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4111" w:type="dxa"/>
          </w:tcPr>
          <w:p w14:paraId="7CB0E2BE" w14:textId="6E6A3228" w:rsidR="00195713" w:rsidRPr="006B3E9D" w:rsidRDefault="00195713" w:rsidP="006B3E9D">
            <w:pPr>
              <w:pStyle w:val="a6"/>
              <w:numPr>
                <w:ilvl w:val="0"/>
                <w:numId w:val="878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顯示：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="001E2E84" w:rsidRPr="006B3E9D">
              <w:rPr>
                <w:rFonts w:eastAsia="微軟正黑體" w:cs="Arial"/>
              </w:rPr>
              <w:t xml:space="preserve"> partnerName</w:t>
            </w:r>
            <w:r w:rsidR="001E2E84" w:rsidRPr="006B3E9D">
              <w:rPr>
                <w:rFonts w:eastAsia="微軟正黑體" w:cs="Arial"/>
                <w:color w:val="000000"/>
                <w:u w:val="single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  <w:u w:val="single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</w:tc>
      </w:tr>
      <w:tr w:rsidR="00195713" w:rsidRPr="006B3E9D" w14:paraId="67601C28" w14:textId="77777777" w:rsidTr="00195713">
        <w:trPr>
          <w:trHeight w:val="454"/>
          <w:jc w:val="center"/>
        </w:trPr>
        <w:tc>
          <w:tcPr>
            <w:tcW w:w="552" w:type="dxa"/>
          </w:tcPr>
          <w:p w14:paraId="3B4B3BAA" w14:textId="77777777" w:rsidR="00195713" w:rsidRPr="006B3E9D" w:rsidRDefault="00195713" w:rsidP="006B3E9D">
            <w:pPr>
              <w:pStyle w:val="a6"/>
              <w:numPr>
                <w:ilvl w:val="0"/>
                <w:numId w:val="87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503CC25F" w14:textId="09D8F69F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B2B</w:t>
            </w:r>
            <w:r w:rsidRPr="006B3E9D">
              <w:rPr>
                <w:rFonts w:eastAsia="微軟正黑體" w:cs="Arial"/>
              </w:rPr>
              <w:t>功能選單</w:t>
            </w:r>
          </w:p>
        </w:tc>
        <w:tc>
          <w:tcPr>
            <w:tcW w:w="1559" w:type="dxa"/>
          </w:tcPr>
          <w:p w14:paraId="45F999A4" w14:textId="7B06DDF6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13880E55" w14:textId="1FA97DB5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文字</w:t>
            </w:r>
          </w:p>
        </w:tc>
        <w:tc>
          <w:tcPr>
            <w:tcW w:w="850" w:type="dxa"/>
          </w:tcPr>
          <w:p w14:paraId="659A9FFA" w14:textId="25B3AD25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Checkbox</w:t>
            </w:r>
          </w:p>
        </w:tc>
        <w:tc>
          <w:tcPr>
            <w:tcW w:w="4111" w:type="dxa"/>
          </w:tcPr>
          <w:p w14:paraId="61BABD35" w14:textId="42F3619D" w:rsidR="00195713" w:rsidRPr="006B3E9D" w:rsidRDefault="00195713" w:rsidP="006B3E9D">
            <w:pPr>
              <w:pStyle w:val="a6"/>
              <w:numPr>
                <w:ilvl w:val="0"/>
                <w:numId w:val="88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enable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1EF8A428" w14:textId="605B426A" w:rsidR="00195713" w:rsidRPr="006B3E9D" w:rsidRDefault="00195713" w:rsidP="006B3E9D">
            <w:pPr>
              <w:pStyle w:val="a6"/>
              <w:numPr>
                <w:ilvl w:val="0"/>
                <w:numId w:val="88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b/>
                <w:bCs/>
                <w:color w:val="000000"/>
              </w:rPr>
              <w:t>required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7BD2F724" w14:textId="66C14172" w:rsidR="00195713" w:rsidRPr="006B3E9D" w:rsidRDefault="00195713" w:rsidP="006B3E9D">
            <w:pPr>
              <w:pStyle w:val="a6"/>
              <w:numPr>
                <w:ilvl w:val="0"/>
                <w:numId w:val="88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選項請參考</w:t>
            </w:r>
            <w:r w:rsidRPr="006B3E9D">
              <w:rPr>
                <w:rFonts w:eastAsia="微軟正黑體" w:cs="Arial"/>
                <w:color w:val="000000"/>
              </w:rPr>
              <w:t xml:space="preserve"> B2B</w:t>
            </w:r>
            <w:r w:rsidRPr="006B3E9D">
              <w:rPr>
                <w:rFonts w:eastAsia="微軟正黑體" w:cs="Arial"/>
                <w:color w:val="000000"/>
              </w:rPr>
              <w:t>功能清單。</w:t>
            </w:r>
          </w:p>
        </w:tc>
      </w:tr>
      <w:tr w:rsidR="00195713" w:rsidRPr="006B3E9D" w14:paraId="44BA4D6B" w14:textId="77777777" w:rsidTr="00D800E9">
        <w:trPr>
          <w:trHeight w:val="454"/>
          <w:jc w:val="center"/>
        </w:trPr>
        <w:tc>
          <w:tcPr>
            <w:tcW w:w="9766" w:type="dxa"/>
            <w:gridSpan w:val="6"/>
          </w:tcPr>
          <w:p w14:paraId="6D2522F0" w14:textId="6CF0F3D3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合作夥伴選單資訊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195713" w:rsidRPr="006B3E9D" w14:paraId="333D5C2F" w14:textId="77777777" w:rsidTr="00D800E9">
        <w:trPr>
          <w:trHeight w:val="454"/>
          <w:jc w:val="center"/>
        </w:trPr>
        <w:tc>
          <w:tcPr>
            <w:tcW w:w="9766" w:type="dxa"/>
            <w:gridSpan w:val="6"/>
          </w:tcPr>
          <w:p w14:paraId="3A38E1DB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以下為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功能按鈕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  <w:tr w:rsidR="00195713" w:rsidRPr="006B3E9D" w14:paraId="3F361D4F" w14:textId="77777777" w:rsidTr="00195713">
        <w:trPr>
          <w:trHeight w:val="454"/>
          <w:jc w:val="center"/>
        </w:trPr>
        <w:tc>
          <w:tcPr>
            <w:tcW w:w="552" w:type="dxa"/>
          </w:tcPr>
          <w:p w14:paraId="540657CE" w14:textId="77777777" w:rsidR="00195713" w:rsidRPr="006B3E9D" w:rsidRDefault="00195713" w:rsidP="006B3E9D">
            <w:pPr>
              <w:pStyle w:val="a6"/>
              <w:numPr>
                <w:ilvl w:val="0"/>
                <w:numId w:val="87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126366C9" w14:textId="77777777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  <w:bdr w:val="single" w:sz="4" w:space="0" w:color="auto"/>
                <w:shd w:val="pct15" w:color="auto" w:fill="FFFFFF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送出</w:t>
            </w:r>
          </w:p>
        </w:tc>
        <w:tc>
          <w:tcPr>
            <w:tcW w:w="1559" w:type="dxa"/>
          </w:tcPr>
          <w:p w14:paraId="0A6AE48C" w14:textId="773B0CFD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41CE72D3" w14:textId="34FF751A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0" w:type="dxa"/>
          </w:tcPr>
          <w:p w14:paraId="2817E9B0" w14:textId="2263DABF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111" w:type="dxa"/>
          </w:tcPr>
          <w:p w14:paraId="386CC108" w14:textId="283A95E3" w:rsidR="00195713" w:rsidRPr="006B3E9D" w:rsidRDefault="00195713" w:rsidP="006B3E9D">
            <w:pPr>
              <w:pStyle w:val="a6"/>
              <w:numPr>
                <w:ilvl w:val="0"/>
                <w:numId w:val="880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請參考功能說明</w:t>
            </w:r>
            <w:hyperlink w:anchor="送出按鈕click4" w:history="1">
              <w:r w:rsidRPr="006B3E9D">
                <w:rPr>
                  <w:rStyle w:val="af8"/>
                  <w:rFonts w:eastAsia="微軟正黑體" w:cs="Arial"/>
                </w:rPr>
                <w:t>(</w:t>
              </w:r>
              <w:r w:rsidRPr="006B3E9D">
                <w:rPr>
                  <w:rStyle w:val="af8"/>
                  <w:rFonts w:eastAsia="微軟正黑體" w:cs="Arial"/>
                </w:rPr>
                <w:t>送出</w:t>
              </w:r>
              <w:r w:rsidRPr="006B3E9D">
                <w:rPr>
                  <w:rStyle w:val="af8"/>
                  <w:rFonts w:eastAsia="微軟正黑體" w:cs="Arial"/>
                </w:rPr>
                <w:t>)</w:t>
              </w:r>
            </w:hyperlink>
            <w:r w:rsidRPr="006B3E9D">
              <w:rPr>
                <w:rFonts w:eastAsia="微軟正黑體" w:cs="Arial"/>
              </w:rPr>
              <w:t>。</w:t>
            </w:r>
          </w:p>
        </w:tc>
      </w:tr>
      <w:tr w:rsidR="00195713" w:rsidRPr="006B3E9D" w14:paraId="0A9969D8" w14:textId="77777777" w:rsidTr="00195713">
        <w:trPr>
          <w:trHeight w:val="454"/>
          <w:jc w:val="center"/>
        </w:trPr>
        <w:tc>
          <w:tcPr>
            <w:tcW w:w="552" w:type="dxa"/>
          </w:tcPr>
          <w:p w14:paraId="1A0F2B87" w14:textId="77777777" w:rsidR="00195713" w:rsidRPr="006B3E9D" w:rsidRDefault="00195713" w:rsidP="006B3E9D">
            <w:pPr>
              <w:pStyle w:val="a6"/>
              <w:numPr>
                <w:ilvl w:val="0"/>
                <w:numId w:val="875"/>
              </w:numPr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1843" w:type="dxa"/>
          </w:tcPr>
          <w:p w14:paraId="5305ACFD" w14:textId="77777777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  <w:bdr w:val="single" w:sz="4" w:space="0" w:color="auto"/>
                <w:shd w:val="pct15" w:color="auto" w:fill="FFFFFF"/>
              </w:rPr>
            </w:pP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取消</w:t>
            </w:r>
          </w:p>
        </w:tc>
        <w:tc>
          <w:tcPr>
            <w:tcW w:w="1559" w:type="dxa"/>
          </w:tcPr>
          <w:p w14:paraId="1BCA42AD" w14:textId="3387A3AA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1" w:type="dxa"/>
          </w:tcPr>
          <w:p w14:paraId="396C9561" w14:textId="2197150D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</w:rPr>
            </w:pPr>
          </w:p>
        </w:tc>
        <w:tc>
          <w:tcPr>
            <w:tcW w:w="850" w:type="dxa"/>
          </w:tcPr>
          <w:p w14:paraId="15AB7C5D" w14:textId="7EED87D1" w:rsidR="00195713" w:rsidRPr="006B3E9D" w:rsidRDefault="00195713" w:rsidP="006B3E9D">
            <w:pPr>
              <w:pStyle w:val="a6"/>
              <w:snapToGrid w:val="0"/>
              <w:contextualSpacing w:val="0"/>
              <w:rPr>
                <w:rFonts w:eastAsia="微軟正黑體" w:cs="Arial"/>
                <w:bCs/>
              </w:rPr>
            </w:pPr>
            <w:r w:rsidRPr="006B3E9D">
              <w:rPr>
                <w:rFonts w:eastAsia="微軟正黑體" w:cs="Arial"/>
              </w:rPr>
              <w:t>按鈕</w:t>
            </w:r>
          </w:p>
        </w:tc>
        <w:tc>
          <w:tcPr>
            <w:tcW w:w="4111" w:type="dxa"/>
          </w:tcPr>
          <w:p w14:paraId="6ECEB241" w14:textId="54A9703E" w:rsidR="00195713" w:rsidRPr="006B3E9D" w:rsidRDefault="00195713" w:rsidP="006B3E9D">
            <w:pPr>
              <w:pStyle w:val="a6"/>
              <w:numPr>
                <w:ilvl w:val="0"/>
                <w:numId w:val="881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點選</w:t>
            </w:r>
            <w:r w:rsidRPr="006B3E9D">
              <w:rPr>
                <w:rFonts w:eastAsia="微軟正黑體" w:cs="Arial"/>
                <w:bdr w:val="single" w:sz="4" w:space="0" w:color="auto"/>
                <w:shd w:val="pct15" w:color="auto" w:fill="FFFFFF"/>
              </w:rPr>
              <w:t>取消</w:t>
            </w:r>
            <w:r w:rsidRPr="006B3E9D">
              <w:rPr>
                <w:rFonts w:eastAsia="微軟正黑體" w:cs="Arial"/>
              </w:rPr>
              <w:t>，請參考動作與事件</w:t>
            </w:r>
            <w:r w:rsidRPr="006B3E9D">
              <w:rPr>
                <w:rFonts w:eastAsia="微軟正黑體" w:cs="Arial"/>
              </w:rPr>
              <w:t>(</w:t>
            </w:r>
            <w:hyperlink w:anchor="取消click4" w:history="1">
              <w:r w:rsidRPr="006B3E9D">
                <w:rPr>
                  <w:rStyle w:val="af8"/>
                  <w:rFonts w:eastAsia="微軟正黑體" w:cs="Arial"/>
                </w:rPr>
                <w:t>取消</w:t>
              </w:r>
            </w:hyperlink>
            <w:r w:rsidRPr="006B3E9D">
              <w:rPr>
                <w:rFonts w:eastAsia="微軟正黑體" w:cs="Arial"/>
              </w:rPr>
              <w:t>)</w:t>
            </w:r>
            <w:r w:rsidRPr="006B3E9D">
              <w:rPr>
                <w:rFonts w:eastAsia="微軟正黑體" w:cs="Arial"/>
              </w:rPr>
              <w:t>。</w:t>
            </w:r>
          </w:p>
        </w:tc>
      </w:tr>
      <w:tr w:rsidR="00195713" w:rsidRPr="006B3E9D" w14:paraId="15488806" w14:textId="77777777" w:rsidTr="00D800E9">
        <w:trPr>
          <w:trHeight w:val="454"/>
          <w:jc w:val="center"/>
        </w:trPr>
        <w:tc>
          <w:tcPr>
            <w:tcW w:w="9766" w:type="dxa"/>
            <w:gridSpan w:val="6"/>
          </w:tcPr>
          <w:p w14:paraId="3A7E2B1B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以上為</w:t>
            </w:r>
            <w:r w:rsidRPr="006B3E9D">
              <w:rPr>
                <w:rFonts w:ascii="Arial" w:eastAsia="微軟正黑體" w:hAnsi="Arial" w:cs="Arial"/>
                <w:b/>
                <w:bCs/>
                <w:color w:val="000000"/>
              </w:rPr>
              <w:t>功能按鈕</w:t>
            </w:r>
            <w:r w:rsidRPr="006B3E9D">
              <w:rPr>
                <w:rFonts w:ascii="Arial" w:eastAsia="微軟正黑體" w:hAnsi="Arial" w:cs="Arial"/>
                <w:color w:val="000000"/>
              </w:rPr>
              <w:t>區塊</w:t>
            </w:r>
          </w:p>
        </w:tc>
      </w:tr>
    </w:tbl>
    <w:p w14:paraId="437EA43E" w14:textId="77777777" w:rsidR="00195713" w:rsidRPr="006B3E9D" w:rsidRDefault="00195713" w:rsidP="006B3E9D">
      <w:pPr>
        <w:pStyle w:val="4"/>
        <w:snapToGrid w:val="0"/>
        <w:contextualSpacing w:val="0"/>
        <w:rPr>
          <w:rFonts w:eastAsia="微軟正黑體" w:cs="Arial"/>
        </w:rPr>
      </w:pPr>
      <w:bookmarkStart w:id="61" w:name="_Toc168652657"/>
      <w:r w:rsidRPr="006B3E9D">
        <w:rPr>
          <w:rFonts w:eastAsia="微軟正黑體" w:cs="Arial"/>
        </w:rPr>
        <w:t>前端欄位</w:t>
      </w:r>
      <w:bookmarkEnd w:id="61"/>
    </w:p>
    <w:tbl>
      <w:tblPr>
        <w:tblStyle w:val="af1"/>
        <w:tblW w:w="9889" w:type="dxa"/>
        <w:tblLook w:val="04A0" w:firstRow="1" w:lastRow="0" w:firstColumn="1" w:lastColumn="0" w:noHBand="0" w:noVBand="1"/>
      </w:tblPr>
      <w:tblGrid>
        <w:gridCol w:w="1282"/>
        <w:gridCol w:w="1004"/>
        <w:gridCol w:w="1293"/>
        <w:gridCol w:w="3787"/>
        <w:gridCol w:w="2523"/>
      </w:tblGrid>
      <w:tr w:rsidR="00195713" w:rsidRPr="006B3E9D" w14:paraId="69AB7791" w14:textId="77777777" w:rsidTr="00F12316">
        <w:tc>
          <w:tcPr>
            <w:tcW w:w="1282" w:type="dxa"/>
          </w:tcPr>
          <w:p w14:paraId="7DDBD4D3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元件</w:t>
            </w:r>
          </w:p>
        </w:tc>
        <w:tc>
          <w:tcPr>
            <w:tcW w:w="1004" w:type="dxa"/>
          </w:tcPr>
          <w:p w14:paraId="758099B6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動作</w:t>
            </w:r>
          </w:p>
        </w:tc>
        <w:tc>
          <w:tcPr>
            <w:tcW w:w="1293" w:type="dxa"/>
          </w:tcPr>
          <w:p w14:paraId="6195CD15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檢核</w:t>
            </w:r>
          </w:p>
        </w:tc>
        <w:tc>
          <w:tcPr>
            <w:tcW w:w="3787" w:type="dxa"/>
          </w:tcPr>
          <w:p w14:paraId="4AE9831B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說明</w:t>
            </w:r>
          </w:p>
        </w:tc>
        <w:tc>
          <w:tcPr>
            <w:tcW w:w="2523" w:type="dxa"/>
          </w:tcPr>
          <w:p w14:paraId="7B5792E6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錯誤處理</w:t>
            </w:r>
          </w:p>
        </w:tc>
      </w:tr>
      <w:tr w:rsidR="00195713" w:rsidRPr="006B3E9D" w14:paraId="2C70EBFC" w14:textId="77777777" w:rsidTr="00F12316">
        <w:tc>
          <w:tcPr>
            <w:tcW w:w="1282" w:type="dxa"/>
          </w:tcPr>
          <w:p w14:paraId="7216D2CF" w14:textId="65447DAC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62" w:name="送出按鈕click4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送出</w:t>
            </w:r>
            <w:bookmarkEnd w:id="62"/>
          </w:p>
        </w:tc>
        <w:tc>
          <w:tcPr>
            <w:tcW w:w="1004" w:type="dxa"/>
          </w:tcPr>
          <w:p w14:paraId="70A246EF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1C8822B5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29D6FA3C" w14:textId="77777777" w:rsidR="00195713" w:rsidRPr="006B3E9D" w:rsidRDefault="00195713" w:rsidP="006B3E9D">
            <w:pPr>
              <w:pStyle w:val="SA"/>
              <w:numPr>
                <w:ilvl w:val="0"/>
                <w:numId w:val="947"/>
              </w:numPr>
              <w:tabs>
                <w:tab w:val="left" w:pos="1276"/>
              </w:tabs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呼叫「</w:t>
            </w:r>
            <w:hyperlink w:anchor="_更新角色權限資料" w:history="1">
              <w:r w:rsidRPr="006B3E9D">
                <w:rPr>
                  <w:rStyle w:val="af8"/>
                  <w:rFonts w:eastAsia="微軟正黑體" w:cs="Arial"/>
                </w:rPr>
                <w:t>更新角色權限資料</w:t>
              </w:r>
            </w:hyperlink>
            <w:r w:rsidRPr="006B3E9D">
              <w:rPr>
                <w:rFonts w:eastAsia="微軟正黑體" w:cs="Arial"/>
              </w:rPr>
              <w:t>」更新資料對應。</w:t>
            </w:r>
          </w:p>
          <w:p w14:paraId="2DA8322D" w14:textId="501EBE13" w:rsidR="00ED37D3" w:rsidRPr="006B3E9D" w:rsidRDefault="00B16912" w:rsidP="006B3E9D">
            <w:pPr>
              <w:pStyle w:val="SA"/>
              <w:numPr>
                <w:ilvl w:val="1"/>
                <w:numId w:val="947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若送出成功，則顯示成功</w:t>
            </w:r>
            <w:r w:rsidRPr="006B3E9D">
              <w:rPr>
                <w:rFonts w:eastAsia="微軟正黑體" w:cs="Arial"/>
              </w:rPr>
              <w:t>toast</w:t>
            </w:r>
            <w:r w:rsidRPr="006B3E9D">
              <w:rPr>
                <w:rFonts w:eastAsia="微軟正黑體" w:cs="Arial"/>
              </w:rPr>
              <w:t>訊息：</w:t>
            </w:r>
            <w:r w:rsidRPr="006B3E9D">
              <w:rPr>
                <w:rFonts w:eastAsia="微軟正黑體" w:cs="Arial"/>
                <w:bdr w:val="single" w:sz="4" w:space="0" w:color="auto"/>
              </w:rPr>
              <w:t>已送出申請</w:t>
            </w:r>
            <w:r w:rsidRPr="006B3E9D">
              <w:rPr>
                <w:rFonts w:eastAsia="微軟正黑體" w:cs="Arial"/>
                <w:bdr w:val="single" w:sz="4" w:space="0" w:color="auto"/>
              </w:rPr>
              <w:t>&lt;</w:t>
            </w:r>
            <w:r w:rsidRPr="006B3E9D">
              <w:rPr>
                <w:rFonts w:eastAsia="微軟正黑體" w:cs="Arial"/>
                <w:bdr w:val="single" w:sz="4" w:space="0" w:color="auto"/>
              </w:rPr>
              <w:t>換行</w:t>
            </w:r>
            <w:r w:rsidRPr="006B3E9D">
              <w:rPr>
                <w:rFonts w:eastAsia="微軟正黑體" w:cs="Arial"/>
                <w:bdr w:val="single" w:sz="4" w:space="0" w:color="auto"/>
              </w:rPr>
              <w:t>&gt;</w:t>
            </w:r>
            <w:r w:rsidRPr="006B3E9D">
              <w:rPr>
                <w:rFonts w:eastAsia="微軟正黑體" w:cs="Arial"/>
                <w:bdr w:val="single" w:sz="4" w:space="0" w:color="auto"/>
              </w:rPr>
              <w:t>已成功送出選單更新</w:t>
            </w:r>
            <w:r w:rsidRPr="006B3E9D">
              <w:rPr>
                <w:rFonts w:eastAsia="微軟正黑體" w:cs="Arial"/>
              </w:rPr>
              <w:t>。</w:t>
            </w:r>
          </w:p>
        </w:tc>
        <w:tc>
          <w:tcPr>
            <w:tcW w:w="2523" w:type="dxa"/>
          </w:tcPr>
          <w:p w14:paraId="2899B992" w14:textId="77777777" w:rsidR="00195713" w:rsidRPr="006B3E9D" w:rsidRDefault="00195713" w:rsidP="006B3E9D">
            <w:pPr>
              <w:pStyle w:val="SA"/>
              <w:widowControl/>
              <w:numPr>
                <w:ilvl w:val="0"/>
                <w:numId w:val="0"/>
              </w:numPr>
              <w:tabs>
                <w:tab w:val="left" w:pos="851"/>
              </w:tabs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  <w:tr w:rsidR="00195713" w:rsidRPr="006B3E9D" w14:paraId="6FE0399E" w14:textId="77777777" w:rsidTr="00F12316">
        <w:tc>
          <w:tcPr>
            <w:tcW w:w="1282" w:type="dxa"/>
          </w:tcPr>
          <w:p w14:paraId="0319E324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  <w:bookmarkStart w:id="63" w:name="取消click4"/>
            <w:r w:rsidRPr="006B3E9D">
              <w:rPr>
                <w:rFonts w:ascii="Arial" w:eastAsia="微軟正黑體" w:hAnsi="Arial" w:cs="Arial"/>
                <w:bdr w:val="single" w:sz="4" w:space="0" w:color="auto"/>
                <w:shd w:val="pct15" w:color="auto" w:fill="FFFFFF"/>
              </w:rPr>
              <w:t>取消</w:t>
            </w:r>
            <w:bookmarkEnd w:id="63"/>
          </w:p>
        </w:tc>
        <w:tc>
          <w:tcPr>
            <w:tcW w:w="1004" w:type="dxa"/>
          </w:tcPr>
          <w:p w14:paraId="132B7F39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click</w:t>
            </w:r>
          </w:p>
        </w:tc>
        <w:tc>
          <w:tcPr>
            <w:tcW w:w="1293" w:type="dxa"/>
          </w:tcPr>
          <w:p w14:paraId="06BC6875" w14:textId="77777777" w:rsidR="00195713" w:rsidRPr="006B3E9D" w:rsidRDefault="00195713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3787" w:type="dxa"/>
          </w:tcPr>
          <w:p w14:paraId="05000435" w14:textId="77777777" w:rsidR="00195713" w:rsidRPr="006B3E9D" w:rsidRDefault="00195713" w:rsidP="006B3E9D">
            <w:pPr>
              <w:pStyle w:val="a"/>
              <w:numPr>
                <w:ilvl w:val="0"/>
                <w:numId w:val="948"/>
              </w:numPr>
              <w:rPr>
                <w:rFonts w:ascii="Arial" w:hAnsi="Arial"/>
              </w:rPr>
            </w:pPr>
            <w:r w:rsidRPr="006B3E9D">
              <w:rPr>
                <w:rFonts w:ascii="Arial" w:hAnsi="Arial"/>
              </w:rPr>
              <w:t>關閉視窗回到原頁。</w:t>
            </w:r>
          </w:p>
        </w:tc>
        <w:tc>
          <w:tcPr>
            <w:tcW w:w="2523" w:type="dxa"/>
          </w:tcPr>
          <w:p w14:paraId="6CAE2577" w14:textId="77777777" w:rsidR="00195713" w:rsidRPr="006B3E9D" w:rsidRDefault="00195713" w:rsidP="006B3E9D">
            <w:pPr>
              <w:pStyle w:val="SA"/>
              <w:numPr>
                <w:ilvl w:val="0"/>
                <w:numId w:val="0"/>
              </w:numPr>
              <w:snapToGrid w:val="0"/>
              <w:ind w:left="170" w:hanging="170"/>
              <w:contextualSpacing w:val="0"/>
              <w:rPr>
                <w:rFonts w:eastAsia="微軟正黑體" w:cs="Arial"/>
              </w:rPr>
            </w:pPr>
          </w:p>
        </w:tc>
      </w:tr>
    </w:tbl>
    <w:p w14:paraId="1A970029" w14:textId="7CE16DD6" w:rsidR="00E058B3" w:rsidRPr="006B3E9D" w:rsidRDefault="00E058B3" w:rsidP="006B3E9D">
      <w:pPr>
        <w:snapToGrid w:val="0"/>
        <w:rPr>
          <w:rFonts w:ascii="Arial" w:eastAsia="微軟正黑體" w:hAnsi="Arial" w:cs="Arial"/>
        </w:rPr>
      </w:pPr>
    </w:p>
    <w:p w14:paraId="32F23AFF" w14:textId="4D593F7B" w:rsidR="00902196" w:rsidRPr="006B3E9D" w:rsidRDefault="00902196" w:rsidP="006B3E9D">
      <w:pPr>
        <w:snapToGrid w:val="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br w:type="page"/>
      </w:r>
    </w:p>
    <w:p w14:paraId="12D6D27D" w14:textId="77777777" w:rsidR="00902196" w:rsidRPr="006B3E9D" w:rsidRDefault="00902196" w:rsidP="006B3E9D">
      <w:pPr>
        <w:pStyle w:val="10"/>
        <w:snapToGrid w:val="0"/>
        <w:spacing w:line="240" w:lineRule="auto"/>
        <w:contextualSpacing w:val="0"/>
        <w:rPr>
          <w:rFonts w:eastAsia="微軟正黑體" w:cs="Arial"/>
        </w:rPr>
      </w:pPr>
      <w:bookmarkStart w:id="64" w:name="_Toc155197432"/>
      <w:bookmarkStart w:id="65" w:name="_Toc155352738"/>
      <w:bookmarkStart w:id="66" w:name="_Toc156984387"/>
      <w:bookmarkStart w:id="67" w:name="_Toc168652658"/>
      <w:r w:rsidRPr="006B3E9D">
        <w:rPr>
          <w:rFonts w:eastAsia="微軟正黑體" w:cs="Arial"/>
        </w:rPr>
        <w:lastRenderedPageBreak/>
        <w:t>API</w:t>
      </w:r>
      <w:r w:rsidRPr="006B3E9D">
        <w:rPr>
          <w:rFonts w:eastAsia="微軟正黑體" w:cs="Arial"/>
        </w:rPr>
        <w:t>說明</w:t>
      </w:r>
      <w:bookmarkEnd w:id="64"/>
      <w:bookmarkEnd w:id="65"/>
      <w:bookmarkEnd w:id="66"/>
      <w:bookmarkEnd w:id="67"/>
    </w:p>
    <w:p w14:paraId="582AA6F3" w14:textId="5643D425" w:rsidR="000F293B" w:rsidRPr="006B3E9D" w:rsidRDefault="000F293B" w:rsidP="006B3E9D">
      <w:pPr>
        <w:pStyle w:val="2"/>
        <w:snapToGrid w:val="0"/>
        <w:spacing w:line="240" w:lineRule="auto"/>
        <w:contextualSpacing w:val="0"/>
        <w:rPr>
          <w:rFonts w:eastAsia="微軟正黑體" w:cs="Arial"/>
          <w:color w:val="000000"/>
        </w:rPr>
      </w:pPr>
      <w:bookmarkStart w:id="68" w:name="_供應商登入"/>
      <w:bookmarkStart w:id="69" w:name="_查詢角色清單"/>
      <w:bookmarkStart w:id="70" w:name="供應商登入"/>
      <w:bookmarkStart w:id="71" w:name="_Toc168652659"/>
      <w:bookmarkEnd w:id="68"/>
      <w:bookmarkEnd w:id="69"/>
      <w:r w:rsidRPr="006B3E9D">
        <w:rPr>
          <w:rFonts w:eastAsia="微軟正黑體" w:cs="Arial"/>
          <w:color w:val="000000"/>
        </w:rPr>
        <w:t>查詢角色清單</w:t>
      </w:r>
      <w:bookmarkEnd w:id="71"/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3"/>
        <w:gridCol w:w="13"/>
        <w:gridCol w:w="7500"/>
      </w:tblGrid>
      <w:tr w:rsidR="000F293B" w:rsidRPr="006B3E9D" w14:paraId="609726D7" w14:textId="77777777" w:rsidTr="008001FC">
        <w:trPr>
          <w:trHeight w:val="454"/>
          <w:jc w:val="center"/>
        </w:trPr>
        <w:tc>
          <w:tcPr>
            <w:tcW w:w="9766" w:type="dxa"/>
            <w:gridSpan w:val="3"/>
            <w:shd w:val="clear" w:color="auto" w:fill="F2F2F2" w:themeFill="background1" w:themeFillShade="F2"/>
            <w:vAlign w:val="center"/>
          </w:tcPr>
          <w:p w14:paraId="7753B016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bookmarkStart w:id="72" w:name="_Hlk154753742"/>
            <w:bookmarkEnd w:id="70"/>
            <w:r w:rsidRPr="006B3E9D">
              <w:rPr>
                <w:rFonts w:ascii="Arial" w:eastAsia="微軟正黑體" w:hAnsi="Arial" w:cs="Arial"/>
                <w:b/>
                <w:bCs/>
              </w:rPr>
              <w:t>基本資料</w:t>
            </w:r>
          </w:p>
        </w:tc>
      </w:tr>
      <w:tr w:rsidR="000F293B" w:rsidRPr="006B3E9D" w14:paraId="29692ECA" w14:textId="77777777" w:rsidTr="008001FC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21B9E0B2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功能說明</w:t>
            </w:r>
          </w:p>
        </w:tc>
        <w:tc>
          <w:tcPr>
            <w:tcW w:w="7513" w:type="dxa"/>
            <w:gridSpan w:val="2"/>
            <w:tcBorders>
              <w:left w:val="single" w:sz="4" w:space="0" w:color="auto"/>
            </w:tcBorders>
            <w:vAlign w:val="center"/>
          </w:tcPr>
          <w:p w14:paraId="72EDD74A" w14:textId="25F6CAA9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查詢角色清單</w:t>
            </w:r>
          </w:p>
        </w:tc>
      </w:tr>
      <w:tr w:rsidR="000F293B" w:rsidRPr="006B3E9D" w14:paraId="01A70701" w14:textId="77777777" w:rsidTr="008001FC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4334CD6E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系統</w:t>
            </w:r>
            <w:r w:rsidRPr="006B3E9D">
              <w:rPr>
                <w:rFonts w:ascii="Arial" w:eastAsia="微軟正黑體" w:hAnsi="Arial" w:cs="Arial"/>
              </w:rPr>
              <w:t>/</w:t>
            </w:r>
            <w:r w:rsidRPr="006B3E9D">
              <w:rPr>
                <w:rFonts w:ascii="Arial" w:eastAsia="微軟正黑體" w:hAnsi="Arial" w:cs="Arial"/>
              </w:rPr>
              <w:t>提供者</w:t>
            </w:r>
          </w:p>
        </w:tc>
        <w:tc>
          <w:tcPr>
            <w:tcW w:w="7513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BB9CAD4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SRM / AP</w:t>
            </w:r>
          </w:p>
        </w:tc>
      </w:tr>
      <w:tr w:rsidR="000F293B" w:rsidRPr="006B3E9D" w14:paraId="5E0E13F8" w14:textId="77777777" w:rsidTr="008001FC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7FC4589F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執行方式</w:t>
            </w: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A88D2DC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API</w:t>
            </w:r>
          </w:p>
        </w:tc>
      </w:tr>
      <w:tr w:rsidR="000F293B" w:rsidRPr="006B3E9D" w14:paraId="52494B59" w14:textId="77777777" w:rsidTr="008001FC">
        <w:trPr>
          <w:trHeight w:val="454"/>
          <w:jc w:val="center"/>
        </w:trPr>
        <w:tc>
          <w:tcPr>
            <w:tcW w:w="9766" w:type="dxa"/>
            <w:gridSpan w:val="3"/>
            <w:shd w:val="clear" w:color="auto" w:fill="F2F2F2" w:themeFill="background1" w:themeFillShade="F2"/>
            <w:vAlign w:val="center"/>
          </w:tcPr>
          <w:p w14:paraId="5D20E6F6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設計規格</w:t>
            </w:r>
          </w:p>
        </w:tc>
      </w:tr>
      <w:tr w:rsidR="000F293B" w:rsidRPr="006B3E9D" w14:paraId="44CDAE43" w14:textId="77777777" w:rsidTr="008001FC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60DC8952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API path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078CEF86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AccessRoleInfo/QueryAccessMenuRoles</w:t>
            </w:r>
          </w:p>
        </w:tc>
      </w:tr>
      <w:tr w:rsidR="000F293B" w:rsidRPr="006B3E9D" w14:paraId="5A646716" w14:textId="77777777" w:rsidTr="008001FC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21A31E3A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檢核邏輯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09CB6167" w14:textId="77777777" w:rsidR="000F293B" w:rsidRPr="006B3E9D" w:rsidRDefault="000F293B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</w:tr>
      <w:tr w:rsidR="000F293B" w:rsidRPr="006B3E9D" w14:paraId="034B8471" w14:textId="77777777" w:rsidTr="008001FC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58D39972" w14:textId="77777777" w:rsidR="000F293B" w:rsidRPr="006B3E9D" w:rsidRDefault="000F293B" w:rsidP="006B3E9D">
            <w:pPr>
              <w:snapToGrid w:val="0"/>
              <w:jc w:val="both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業務邏輯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48B29E2E" w14:textId="0108F29F" w:rsidR="000F293B" w:rsidRPr="006B3E9D" w:rsidRDefault="000F293B" w:rsidP="006B3E9D">
            <w:pPr>
              <w:pStyle w:val="a6"/>
              <w:widowControl/>
              <w:numPr>
                <w:ilvl w:val="0"/>
                <w:numId w:val="903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呼叫</w:t>
            </w:r>
            <w:r w:rsidRPr="006B3E9D">
              <w:rPr>
                <w:rFonts w:eastAsia="微軟正黑體" w:cs="Arial"/>
              </w:rPr>
              <w:t>AccessRoleInfoService</w:t>
            </w:r>
            <w:r w:rsidRPr="006B3E9D">
              <w:rPr>
                <w:rFonts w:eastAsia="微軟正黑體" w:cs="Arial"/>
              </w:rPr>
              <w:t>方法</w:t>
            </w:r>
            <w:r w:rsidRPr="006B3E9D">
              <w:rPr>
                <w:rFonts w:eastAsia="微軟正黑體" w:cs="Arial"/>
              </w:rPr>
              <w:t>QueryAccessMenuRoles</w:t>
            </w:r>
          </w:p>
          <w:p w14:paraId="1A82555F" w14:textId="57D92425" w:rsidR="00B16912" w:rsidRPr="006B3E9D" w:rsidRDefault="00B16912" w:rsidP="006B3E9D">
            <w:pPr>
              <w:pStyle w:val="a6"/>
              <w:widowControl/>
              <w:numPr>
                <w:ilvl w:val="0"/>
                <w:numId w:val="903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取得角色清單</w:t>
            </w:r>
          </w:p>
          <w:p w14:paraId="1511CEE4" w14:textId="77777777" w:rsidR="00B16912" w:rsidRPr="006B3E9D" w:rsidRDefault="00B16912" w:rsidP="006B3E9D">
            <w:pPr>
              <w:pStyle w:val="a6"/>
              <w:widowControl/>
              <w:numPr>
                <w:ilvl w:val="1"/>
                <w:numId w:val="903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關聯資料表：</w:t>
            </w:r>
          </w:p>
          <w:p w14:paraId="673ACF33" w14:textId="075B33EB" w:rsidR="00B16912" w:rsidRPr="006B3E9D" w:rsidRDefault="00B16912" w:rsidP="006B3E9D">
            <w:pPr>
              <w:pStyle w:val="a6"/>
              <w:widowControl/>
              <w:numPr>
                <w:ilvl w:val="2"/>
                <w:numId w:val="903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[SRM_</w:t>
            </w:r>
            <w:r w:rsidRPr="006B3E9D">
              <w:rPr>
                <w:rFonts w:eastAsia="微軟正黑體" w:cs="Arial"/>
              </w:rPr>
              <w:t xml:space="preserve"> ACCESSROLESETTING</w:t>
            </w:r>
            <w:r w:rsidRPr="006B3E9D">
              <w:rPr>
                <w:rFonts w:eastAsia="微軟正黑體" w:cs="Arial"/>
                <w:color w:val="000000"/>
              </w:rPr>
              <w:t>]</w:t>
            </w:r>
          </w:p>
          <w:p w14:paraId="5537EF0A" w14:textId="77777777" w:rsidR="000F293B" w:rsidRPr="006B3E9D" w:rsidRDefault="00B16912" w:rsidP="006B3E9D">
            <w:pPr>
              <w:pStyle w:val="a6"/>
              <w:widowControl/>
              <w:numPr>
                <w:ilvl w:val="1"/>
                <w:numId w:val="903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篩選條件：</w:t>
            </w:r>
            <w:r w:rsidRPr="006B3E9D">
              <w:rPr>
                <w:rFonts w:eastAsia="微軟正黑體" w:cs="Arial"/>
                <w:color w:val="000000"/>
              </w:rPr>
              <w:t>[STATUS]={true}</w:t>
            </w:r>
          </w:p>
          <w:p w14:paraId="3BB3FF07" w14:textId="6B265A72" w:rsidR="006020ED" w:rsidRPr="006B3E9D" w:rsidRDefault="006020ED" w:rsidP="006B3E9D">
            <w:pPr>
              <w:pStyle w:val="a6"/>
              <w:widowControl/>
              <w:numPr>
                <w:ilvl w:val="0"/>
                <w:numId w:val="903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回傳角色清單資料</w:t>
            </w:r>
          </w:p>
        </w:tc>
      </w:tr>
      <w:bookmarkEnd w:id="72"/>
    </w:tbl>
    <w:p w14:paraId="73E53CAE" w14:textId="4B16DA68" w:rsidR="00B04F29" w:rsidRPr="006B3E9D" w:rsidRDefault="00B04F29" w:rsidP="006B3E9D">
      <w:pPr>
        <w:pStyle w:val="SA"/>
        <w:numPr>
          <w:ilvl w:val="0"/>
          <w:numId w:val="0"/>
        </w:numPr>
        <w:tabs>
          <w:tab w:val="left" w:pos="851"/>
        </w:tabs>
        <w:snapToGrid w:val="0"/>
        <w:contextualSpacing w:val="0"/>
        <w:rPr>
          <w:rFonts w:eastAsia="微軟正黑體" w:cs="Arial"/>
        </w:rPr>
      </w:pPr>
    </w:p>
    <w:p w14:paraId="3FF56D89" w14:textId="2634A132" w:rsidR="003B643E" w:rsidRPr="006B3E9D" w:rsidRDefault="00611DF5" w:rsidP="006B3E9D">
      <w:pPr>
        <w:pStyle w:val="2"/>
        <w:snapToGrid w:val="0"/>
        <w:spacing w:line="240" w:lineRule="auto"/>
        <w:contextualSpacing w:val="0"/>
        <w:rPr>
          <w:rFonts w:eastAsia="微軟正黑體" w:cs="Arial"/>
          <w:color w:val="000000"/>
        </w:rPr>
      </w:pPr>
      <w:bookmarkStart w:id="73" w:name="_更新角色權限資料"/>
      <w:bookmarkStart w:id="74" w:name="更新角色權限資料"/>
      <w:bookmarkStart w:id="75" w:name="_Toc168652660"/>
      <w:bookmarkEnd w:id="73"/>
      <w:r w:rsidRPr="006B3E9D">
        <w:rPr>
          <w:rFonts w:eastAsia="微軟正黑體" w:cs="Arial"/>
          <w:color w:val="000000"/>
        </w:rPr>
        <w:t>更新角色權限資料</w:t>
      </w:r>
      <w:bookmarkEnd w:id="75"/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3"/>
        <w:gridCol w:w="13"/>
        <w:gridCol w:w="7500"/>
      </w:tblGrid>
      <w:tr w:rsidR="003B643E" w:rsidRPr="006B3E9D" w14:paraId="42DBA335" w14:textId="77777777" w:rsidTr="00D02AE1">
        <w:trPr>
          <w:trHeight w:val="454"/>
          <w:jc w:val="center"/>
        </w:trPr>
        <w:tc>
          <w:tcPr>
            <w:tcW w:w="9766" w:type="dxa"/>
            <w:gridSpan w:val="3"/>
            <w:shd w:val="clear" w:color="auto" w:fill="F2F2F2" w:themeFill="background1" w:themeFillShade="F2"/>
            <w:vAlign w:val="center"/>
          </w:tcPr>
          <w:bookmarkEnd w:id="74"/>
          <w:p w14:paraId="490AEAB9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基本資料</w:t>
            </w:r>
          </w:p>
        </w:tc>
      </w:tr>
      <w:tr w:rsidR="003B643E" w:rsidRPr="006B3E9D" w14:paraId="0923BB29" w14:textId="77777777" w:rsidTr="00D02AE1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7F110696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功能說明</w:t>
            </w:r>
          </w:p>
        </w:tc>
        <w:tc>
          <w:tcPr>
            <w:tcW w:w="7513" w:type="dxa"/>
            <w:gridSpan w:val="2"/>
            <w:tcBorders>
              <w:left w:val="single" w:sz="4" w:space="0" w:color="auto"/>
            </w:tcBorders>
            <w:vAlign w:val="center"/>
          </w:tcPr>
          <w:p w14:paraId="4B369CA1" w14:textId="19F9138E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更新角色</w:t>
            </w:r>
            <w:r w:rsidR="00611DF5" w:rsidRPr="006B3E9D">
              <w:rPr>
                <w:rFonts w:ascii="Arial" w:eastAsia="微軟正黑體" w:hAnsi="Arial" w:cs="Arial"/>
                <w:color w:val="000000"/>
              </w:rPr>
              <w:t>權限資料</w:t>
            </w:r>
          </w:p>
        </w:tc>
      </w:tr>
      <w:tr w:rsidR="003B643E" w:rsidRPr="006B3E9D" w14:paraId="79EC339B" w14:textId="77777777" w:rsidTr="00D02AE1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3ACFD23C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系統</w:t>
            </w:r>
            <w:r w:rsidRPr="006B3E9D">
              <w:rPr>
                <w:rFonts w:ascii="Arial" w:eastAsia="微軟正黑體" w:hAnsi="Arial" w:cs="Arial"/>
              </w:rPr>
              <w:t>/</w:t>
            </w:r>
            <w:r w:rsidRPr="006B3E9D">
              <w:rPr>
                <w:rFonts w:ascii="Arial" w:eastAsia="微軟正黑體" w:hAnsi="Arial" w:cs="Arial"/>
              </w:rPr>
              <w:t>提供者</w:t>
            </w:r>
          </w:p>
        </w:tc>
        <w:tc>
          <w:tcPr>
            <w:tcW w:w="7513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1C1266E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SRM / AP</w:t>
            </w:r>
          </w:p>
        </w:tc>
      </w:tr>
      <w:tr w:rsidR="003B643E" w:rsidRPr="006B3E9D" w14:paraId="09A21156" w14:textId="77777777" w:rsidTr="00D02AE1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7584C5DB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執行方式</w:t>
            </w: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1A748D7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API</w:t>
            </w:r>
          </w:p>
        </w:tc>
      </w:tr>
      <w:tr w:rsidR="003B643E" w:rsidRPr="006B3E9D" w14:paraId="277590A5" w14:textId="77777777" w:rsidTr="00D02AE1">
        <w:trPr>
          <w:trHeight w:val="454"/>
          <w:jc w:val="center"/>
        </w:trPr>
        <w:tc>
          <w:tcPr>
            <w:tcW w:w="9766" w:type="dxa"/>
            <w:gridSpan w:val="3"/>
            <w:shd w:val="clear" w:color="auto" w:fill="F2F2F2" w:themeFill="background1" w:themeFillShade="F2"/>
            <w:vAlign w:val="center"/>
          </w:tcPr>
          <w:p w14:paraId="297FD0AF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設計規格</w:t>
            </w:r>
          </w:p>
        </w:tc>
      </w:tr>
      <w:tr w:rsidR="003B643E" w:rsidRPr="006B3E9D" w14:paraId="3155C1EB" w14:textId="77777777" w:rsidTr="00D02AE1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643ADB93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API path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41067F7D" w14:textId="11E6BD2B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AccessRoleInfo/UpdateAccessMenuRoles</w:t>
            </w:r>
          </w:p>
        </w:tc>
      </w:tr>
      <w:tr w:rsidR="003B643E" w:rsidRPr="006B3E9D" w14:paraId="4B003F02" w14:textId="77777777" w:rsidTr="00D02AE1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41FD103D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檢核邏輯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2464D305" w14:textId="77777777" w:rsidR="003B643E" w:rsidRPr="006B3E9D" w:rsidRDefault="003B643E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</w:tr>
      <w:tr w:rsidR="003B643E" w:rsidRPr="006B3E9D" w14:paraId="0CBA2DBD" w14:textId="77777777" w:rsidTr="00D02AE1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637E018C" w14:textId="77777777" w:rsidR="003B643E" w:rsidRPr="006B3E9D" w:rsidRDefault="003B643E" w:rsidP="006B3E9D">
            <w:pPr>
              <w:snapToGrid w:val="0"/>
              <w:jc w:val="both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業務邏輯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740E3F2F" w14:textId="782B9251" w:rsidR="003B643E" w:rsidRPr="006B3E9D" w:rsidRDefault="003B643E" w:rsidP="006B3E9D">
            <w:pPr>
              <w:pStyle w:val="a6"/>
              <w:widowControl/>
              <w:numPr>
                <w:ilvl w:val="0"/>
                <w:numId w:val="905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呼叫</w:t>
            </w:r>
            <w:r w:rsidRPr="006B3E9D">
              <w:rPr>
                <w:rFonts w:eastAsia="微軟正黑體" w:cs="Arial"/>
              </w:rPr>
              <w:t>AccessRoleInfoService</w:t>
            </w:r>
            <w:r w:rsidRPr="006B3E9D">
              <w:rPr>
                <w:rFonts w:eastAsia="微軟正黑體" w:cs="Arial"/>
              </w:rPr>
              <w:t>方法</w:t>
            </w:r>
            <w:r w:rsidRPr="006B3E9D">
              <w:rPr>
                <w:rFonts w:eastAsia="微軟正黑體" w:cs="Arial"/>
              </w:rPr>
              <w:t>UpdateAccessMenuRoles</w:t>
            </w:r>
          </w:p>
          <w:p w14:paraId="4C01CA6A" w14:textId="1A964718" w:rsidR="003B643E" w:rsidRPr="006B3E9D" w:rsidRDefault="003B643E" w:rsidP="006B3E9D">
            <w:pPr>
              <w:pStyle w:val="a6"/>
              <w:widowControl/>
              <w:numPr>
                <w:ilvl w:val="1"/>
                <w:numId w:val="906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將前端</w:t>
            </w:r>
            <w:r w:rsidRPr="006B3E9D">
              <w:rPr>
                <w:rFonts w:eastAsia="微軟正黑體" w:cs="Arial"/>
                <w:color w:val="000000"/>
              </w:rPr>
              <w:t>form</w:t>
            </w:r>
            <w:r w:rsidRPr="006B3E9D">
              <w:rPr>
                <w:rFonts w:eastAsia="微軟正黑體" w:cs="Arial"/>
                <w:color w:val="000000"/>
              </w:rPr>
              <w:t>表單資料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="00555795" w:rsidRPr="006B3E9D">
              <w:rPr>
                <w:rFonts w:eastAsia="微軟正黑體" w:cs="Arial"/>
              </w:rPr>
              <w:t>A</w:t>
            </w:r>
            <w:r w:rsidRPr="006B3E9D">
              <w:rPr>
                <w:rFonts w:eastAsia="微軟正黑體" w:cs="Arial"/>
              </w:rPr>
              <w:t>ccessMenuRoles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帶入。</w:t>
            </w:r>
          </w:p>
          <w:p w14:paraId="62C4D472" w14:textId="13E1CCE5" w:rsidR="003B643E" w:rsidRPr="006B3E9D" w:rsidRDefault="003B643E" w:rsidP="006B3E9D">
            <w:pPr>
              <w:pStyle w:val="a6"/>
              <w:widowControl/>
              <w:numPr>
                <w:ilvl w:val="1"/>
                <w:numId w:val="906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更新</w:t>
            </w:r>
            <w:r w:rsidR="00611DF5" w:rsidRPr="006B3E9D">
              <w:rPr>
                <w:rFonts w:eastAsia="微軟正黑體" w:cs="Arial"/>
                <w:color w:val="000000"/>
              </w:rPr>
              <w:t>設定</w:t>
            </w:r>
            <w:r w:rsidRPr="006B3E9D">
              <w:rPr>
                <w:rFonts w:eastAsia="微軟正黑體" w:cs="Arial"/>
                <w:color w:val="000000"/>
              </w:rPr>
              <w:t>table [</w:t>
            </w:r>
            <w:r w:rsidR="00555795" w:rsidRPr="006B3E9D">
              <w:rPr>
                <w:rFonts w:eastAsia="微軟正黑體" w:cs="Arial"/>
                <w:color w:val="000000"/>
              </w:rPr>
              <w:t>SRM_</w:t>
            </w:r>
            <w:r w:rsidR="00555795" w:rsidRPr="006B3E9D">
              <w:rPr>
                <w:rFonts w:eastAsia="微軟正黑體" w:cs="Arial"/>
              </w:rPr>
              <w:t xml:space="preserve"> ACCESSROLESETTING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>內容，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  <w:kern w:val="0"/>
                <w:szCs w:val="24"/>
              </w:rPr>
              <w:t xml:space="preserve"> GROUPNAME</w:t>
            </w:r>
            <w:r w:rsidRPr="006B3E9D">
              <w:rPr>
                <w:rFonts w:eastAsia="微軟正黑體" w:cs="Arial"/>
                <w:color w:val="000000"/>
              </w:rPr>
              <w:t xml:space="preserve"> } = {</w:t>
            </w:r>
            <w:r w:rsidRPr="006B3E9D">
              <w:rPr>
                <w:rFonts w:eastAsia="微軟正黑體" w:cs="Arial"/>
              </w:rPr>
              <w:t xml:space="preserve"> </w:t>
            </w:r>
            <w:r w:rsidR="00CD4216" w:rsidRPr="006B3E9D">
              <w:rPr>
                <w:rFonts w:eastAsia="微軟正黑體" w:cs="Arial"/>
              </w:rPr>
              <w:t>A</w:t>
            </w:r>
            <w:r w:rsidRPr="006B3E9D">
              <w:rPr>
                <w:rFonts w:eastAsia="微軟正黑體" w:cs="Arial"/>
              </w:rPr>
              <w:t>ccessMenuRoles.</w:t>
            </w:r>
            <w:r w:rsidR="00CD4216" w:rsidRPr="006B3E9D">
              <w:rPr>
                <w:rFonts w:eastAsia="微軟正黑體" w:cs="Arial"/>
              </w:rPr>
              <w:t>G</w:t>
            </w:r>
            <w:r w:rsidRPr="006B3E9D">
              <w:rPr>
                <w:rFonts w:eastAsia="微軟正黑體" w:cs="Arial"/>
              </w:rPr>
              <w:t>roupName</w:t>
            </w:r>
            <w:r w:rsidRPr="006B3E9D">
              <w:rPr>
                <w:rFonts w:eastAsia="微軟正黑體" w:cs="Arial"/>
                <w:color w:val="000000"/>
              </w:rPr>
              <w:t xml:space="preserve"> }</w:t>
            </w:r>
          </w:p>
          <w:p w14:paraId="66567D9D" w14:textId="7D7B0677" w:rsidR="003B643E" w:rsidRPr="006B3E9D" w:rsidRDefault="003B643E" w:rsidP="006B3E9D">
            <w:pPr>
              <w:pStyle w:val="a6"/>
              <w:widowControl/>
              <w:snapToGrid w:val="0"/>
              <w:ind w:left="992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  <w:kern w:val="0"/>
                <w:szCs w:val="24"/>
              </w:rPr>
              <w:t xml:space="preserve"> GROUPDESCRIPTION</w:t>
            </w:r>
            <w:r w:rsidRPr="006B3E9D">
              <w:rPr>
                <w:rFonts w:eastAsia="微軟正黑體" w:cs="Arial"/>
                <w:color w:val="000000"/>
              </w:rPr>
              <w:t xml:space="preserve"> }={</w:t>
            </w:r>
            <w:r w:rsidRPr="006B3E9D">
              <w:rPr>
                <w:rFonts w:eastAsia="微軟正黑體" w:cs="Arial"/>
              </w:rPr>
              <w:t xml:space="preserve"> </w:t>
            </w:r>
            <w:r w:rsidR="00CD4216" w:rsidRPr="006B3E9D">
              <w:rPr>
                <w:rFonts w:eastAsia="微軟正黑體" w:cs="Arial"/>
              </w:rPr>
              <w:t>A</w:t>
            </w:r>
            <w:r w:rsidRPr="006B3E9D">
              <w:rPr>
                <w:rFonts w:eastAsia="微軟正黑體" w:cs="Arial"/>
              </w:rPr>
              <w:t>ccessMenuRoles</w:t>
            </w:r>
            <w:r w:rsidRPr="006B3E9D">
              <w:rPr>
                <w:rFonts w:eastAsia="微軟正黑體" w:cs="Arial"/>
                <w:color w:val="000000"/>
              </w:rPr>
              <w:t>.</w:t>
            </w:r>
            <w:r w:rsidR="00CD4216" w:rsidRPr="006B3E9D">
              <w:rPr>
                <w:rFonts w:eastAsia="微軟正黑體" w:cs="Arial"/>
              </w:rPr>
              <w:t>G</w:t>
            </w:r>
            <w:r w:rsidRPr="006B3E9D">
              <w:rPr>
                <w:rFonts w:eastAsia="微軟正黑體" w:cs="Arial"/>
              </w:rPr>
              <w:t>roupDescription</w:t>
            </w:r>
            <w:r w:rsidRPr="006B3E9D">
              <w:rPr>
                <w:rFonts w:eastAsia="微軟正黑體" w:cs="Arial"/>
                <w:color w:val="000000"/>
              </w:rPr>
              <w:t xml:space="preserve"> }</w:t>
            </w:r>
          </w:p>
          <w:p w14:paraId="28529C56" w14:textId="7DAD39DF" w:rsidR="00611DF5" w:rsidRPr="006B3E9D" w:rsidRDefault="003B643E" w:rsidP="006B3E9D">
            <w:pPr>
              <w:pStyle w:val="a6"/>
              <w:widowControl/>
              <w:snapToGrid w:val="0"/>
              <w:ind w:left="992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  <w:kern w:val="0"/>
                <w:szCs w:val="24"/>
              </w:rPr>
              <w:t xml:space="preserve"> STATUS</w:t>
            </w:r>
            <w:r w:rsidRPr="006B3E9D">
              <w:rPr>
                <w:rFonts w:eastAsia="微軟正黑體" w:cs="Arial"/>
                <w:color w:val="000000"/>
              </w:rPr>
              <w:t xml:space="preserve"> }={</w:t>
            </w:r>
            <w:r w:rsidRPr="006B3E9D">
              <w:rPr>
                <w:rFonts w:eastAsia="微軟正黑體" w:cs="Arial"/>
              </w:rPr>
              <w:t xml:space="preserve"> </w:t>
            </w:r>
            <w:r w:rsidR="00CD4216" w:rsidRPr="006B3E9D">
              <w:rPr>
                <w:rFonts w:eastAsia="微軟正黑體" w:cs="Arial"/>
              </w:rPr>
              <w:t>AccessMenuRoles</w:t>
            </w:r>
            <w:r w:rsidRPr="006B3E9D">
              <w:rPr>
                <w:rFonts w:eastAsia="微軟正黑體" w:cs="Arial"/>
                <w:color w:val="000000"/>
              </w:rPr>
              <w:t>.</w:t>
            </w:r>
            <w:r w:rsidR="00CD4216" w:rsidRPr="006B3E9D">
              <w:rPr>
                <w:rFonts w:eastAsia="微軟正黑體" w:cs="Arial"/>
              </w:rPr>
              <w:t>S</w:t>
            </w:r>
            <w:r w:rsidRPr="006B3E9D">
              <w:rPr>
                <w:rFonts w:eastAsia="微軟正黑體" w:cs="Arial"/>
              </w:rPr>
              <w:t>tatus</w:t>
            </w:r>
            <w:r w:rsidRPr="006B3E9D">
              <w:rPr>
                <w:rFonts w:eastAsia="微軟正黑體" w:cs="Arial"/>
                <w:color w:val="000000"/>
              </w:rPr>
              <w:t xml:space="preserve"> }</w:t>
            </w:r>
          </w:p>
          <w:p w14:paraId="7ADC97BB" w14:textId="0F2C0AE4" w:rsidR="00261CE0" w:rsidRPr="006B3E9D" w:rsidRDefault="00611DF5" w:rsidP="006B3E9D">
            <w:pPr>
              <w:pStyle w:val="a6"/>
              <w:widowControl/>
              <w:numPr>
                <w:ilvl w:val="1"/>
                <w:numId w:val="90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lastRenderedPageBreak/>
              <w:t>更新權限關聯</w:t>
            </w:r>
            <w:r w:rsidRPr="006B3E9D">
              <w:rPr>
                <w:rFonts w:eastAsia="微軟正黑體" w:cs="Arial"/>
                <w:color w:val="000000"/>
              </w:rPr>
              <w:t>table[</w:t>
            </w:r>
            <w:r w:rsidR="00CD4216" w:rsidRPr="006B3E9D">
              <w:rPr>
                <w:rFonts w:eastAsia="微軟正黑體" w:cs="Arial"/>
              </w:rPr>
              <w:t>SRM_FUNCTIONMAPPING</w:t>
            </w:r>
            <w:r w:rsidRPr="006B3E9D">
              <w:rPr>
                <w:rFonts w:eastAsia="微軟正黑體" w:cs="Arial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>，根據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="00CD4216" w:rsidRPr="006B3E9D">
              <w:rPr>
                <w:rFonts w:eastAsia="微軟正黑體" w:cs="Arial"/>
              </w:rPr>
              <w:t>FUNCTIONMAPPINGID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>更新指定資料</w:t>
            </w:r>
          </w:p>
          <w:p w14:paraId="619ADA6B" w14:textId="4AEFA97B" w:rsidR="00611DF5" w:rsidRPr="006B3E9D" w:rsidRDefault="00611DF5" w:rsidP="006B3E9D">
            <w:pPr>
              <w:pStyle w:val="a6"/>
              <w:widowControl/>
              <w:numPr>
                <w:ilvl w:val="1"/>
                <w:numId w:val="906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將</w:t>
            </w:r>
            <w:r w:rsidR="002C5BFD" w:rsidRPr="006B3E9D">
              <w:rPr>
                <w:rFonts w:eastAsia="微軟正黑體" w:cs="Arial"/>
                <w:color w:val="000000"/>
              </w:rPr>
              <w:t>[</w:t>
            </w:r>
            <w:r w:rsidR="00CD4216" w:rsidRPr="006B3E9D">
              <w:rPr>
                <w:rFonts w:eastAsia="微軟正黑體" w:cs="Arial"/>
              </w:rPr>
              <w:t>FUNCTIONMAPPINGID</w:t>
            </w:r>
            <w:r w:rsidR="002C5BFD"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 xml:space="preserve"> =</w:t>
            </w:r>
            <w:r w:rsidRPr="006B3E9D">
              <w:rPr>
                <w:rFonts w:eastAsia="微軟正黑體" w:cs="Arial"/>
              </w:rPr>
              <w:t xml:space="preserve"> {</w:t>
            </w:r>
            <w:r w:rsidR="00CD4216" w:rsidRPr="006B3E9D">
              <w:rPr>
                <w:rFonts w:eastAsia="微軟正黑體" w:cs="Arial"/>
              </w:rPr>
              <w:t xml:space="preserve"> AccessMenuRoles</w:t>
            </w:r>
            <w:r w:rsidRPr="006B3E9D">
              <w:rPr>
                <w:rFonts w:eastAsia="微軟正黑體" w:cs="Arial"/>
              </w:rPr>
              <w:t>.</w:t>
            </w:r>
            <w:r w:rsidR="00CD4216" w:rsidRPr="006B3E9D">
              <w:rPr>
                <w:rFonts w:eastAsia="微軟正黑體" w:cs="Arial"/>
              </w:rPr>
              <w:t xml:space="preserve"> </w:t>
            </w:r>
            <w:r w:rsidR="00261CE0" w:rsidRPr="006B3E9D">
              <w:rPr>
                <w:rFonts w:eastAsia="微軟正黑體" w:cs="Arial"/>
              </w:rPr>
              <w:t>FunctionMappingId</w:t>
            </w:r>
            <w:r w:rsidRPr="006B3E9D">
              <w:rPr>
                <w:rFonts w:eastAsia="微軟正黑體" w:cs="Arial"/>
              </w:rPr>
              <w:t>}</w:t>
            </w:r>
            <w:r w:rsidR="00261CE0" w:rsidRPr="006B3E9D">
              <w:rPr>
                <w:rFonts w:eastAsia="微軟正黑體" w:cs="Arial"/>
              </w:rPr>
              <w:t>資料全部刪除，並將</w:t>
            </w:r>
            <w:r w:rsidR="00261CE0" w:rsidRPr="006B3E9D">
              <w:rPr>
                <w:rFonts w:eastAsia="微軟正黑體" w:cs="Arial"/>
              </w:rPr>
              <w:t xml:space="preserve">{ </w:t>
            </w:r>
            <w:r w:rsidR="00CD4216" w:rsidRPr="006B3E9D">
              <w:rPr>
                <w:rFonts w:eastAsia="微軟正黑體" w:cs="Arial"/>
              </w:rPr>
              <w:t>AccessMenuRoles</w:t>
            </w:r>
            <w:r w:rsidR="00261CE0" w:rsidRPr="006B3E9D">
              <w:rPr>
                <w:rFonts w:eastAsia="微軟正黑體" w:cs="Arial"/>
              </w:rPr>
              <w:t>.</w:t>
            </w:r>
            <w:r w:rsidR="002C5BFD" w:rsidRPr="006B3E9D">
              <w:rPr>
                <w:rFonts w:eastAsia="微軟正黑體" w:cs="Arial"/>
              </w:rPr>
              <w:t>F</w:t>
            </w:r>
            <w:r w:rsidR="00261CE0" w:rsidRPr="006B3E9D">
              <w:rPr>
                <w:rFonts w:eastAsia="微軟正黑體" w:cs="Arial"/>
              </w:rPr>
              <w:t>unctions.</w:t>
            </w:r>
            <w:r w:rsidR="002C5BFD" w:rsidRPr="006B3E9D">
              <w:rPr>
                <w:rFonts w:eastAsia="微軟正黑體" w:cs="Arial"/>
              </w:rPr>
              <w:t>I</w:t>
            </w:r>
            <w:r w:rsidR="00261CE0" w:rsidRPr="006B3E9D">
              <w:rPr>
                <w:rFonts w:eastAsia="微軟正黑體" w:cs="Arial"/>
              </w:rPr>
              <w:t>sCheck } = 1</w:t>
            </w:r>
            <w:r w:rsidR="00261CE0" w:rsidRPr="006B3E9D">
              <w:rPr>
                <w:rFonts w:eastAsia="微軟正黑體" w:cs="Arial"/>
              </w:rPr>
              <w:t>新增一筆資料</w:t>
            </w:r>
            <w:r w:rsidR="002C5BFD" w:rsidRPr="006B3E9D">
              <w:rPr>
                <w:rFonts w:eastAsia="微軟正黑體" w:cs="Arial"/>
              </w:rPr>
              <w:t>[</w:t>
            </w:r>
            <w:r w:rsidR="002C5BFD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B2BSYSTEMFUNCTIONCODE</w:t>
            </w:r>
            <w:r w:rsidR="002C5BFD" w:rsidRPr="006B3E9D">
              <w:rPr>
                <w:rFonts w:eastAsia="微軟正黑體" w:cs="Arial"/>
              </w:rPr>
              <w:t>]</w:t>
            </w:r>
            <w:r w:rsidR="00261CE0" w:rsidRPr="006B3E9D">
              <w:rPr>
                <w:rFonts w:eastAsia="微軟正黑體" w:cs="Arial"/>
              </w:rPr>
              <w:t xml:space="preserve"> = { b2bSystemFunctionCcode },</w:t>
            </w:r>
            <w:r w:rsidR="00162471" w:rsidRPr="006B3E9D">
              <w:rPr>
                <w:rFonts w:eastAsia="微軟正黑體" w:cs="Arial"/>
              </w:rPr>
              <w:t>[</w:t>
            </w:r>
            <w:r w:rsidR="00162471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 xml:space="preserve"> B2BSYSTEMFUNCTIONCODE</w:t>
            </w:r>
            <w:r w:rsidR="00162471" w:rsidRPr="006B3E9D">
              <w:rPr>
                <w:rFonts w:eastAsia="微軟正黑體" w:cs="Arial"/>
              </w:rPr>
              <w:t>]</w:t>
            </w:r>
            <w:r w:rsidR="00261CE0" w:rsidRPr="006B3E9D">
              <w:rPr>
                <w:rFonts w:eastAsia="微軟正黑體" w:cs="Arial"/>
              </w:rPr>
              <w:t xml:space="preserve"> = { b2bSystemFunctionCcode },{ GROUPID } = { </w:t>
            </w:r>
            <w:r w:rsidR="00162471" w:rsidRPr="006B3E9D">
              <w:rPr>
                <w:rFonts w:eastAsia="微軟正黑體" w:cs="Arial"/>
              </w:rPr>
              <w:t>G</w:t>
            </w:r>
            <w:r w:rsidR="00261CE0" w:rsidRPr="006B3E9D">
              <w:rPr>
                <w:rFonts w:eastAsia="微軟正黑體" w:cs="Arial"/>
              </w:rPr>
              <w:t xml:space="preserve">roupId },{ </w:t>
            </w:r>
            <w:r w:rsidR="00EC13FD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COLLABORATENO</w:t>
            </w:r>
            <w:r w:rsidR="00261CE0" w:rsidRPr="006B3E9D">
              <w:rPr>
                <w:rFonts w:eastAsia="微軟正黑體" w:cs="Arial"/>
                <w:sz w:val="36"/>
                <w:szCs w:val="32"/>
              </w:rPr>
              <w:t xml:space="preserve"> </w:t>
            </w:r>
            <w:r w:rsidR="00261CE0" w:rsidRPr="006B3E9D">
              <w:rPr>
                <w:rFonts w:eastAsia="微軟正黑體" w:cs="Arial"/>
              </w:rPr>
              <w:t xml:space="preserve">} = { </w:t>
            </w:r>
            <w:r w:rsidR="00EC13FD" w:rsidRPr="006B3E9D">
              <w:rPr>
                <w:rFonts w:eastAsia="微軟正黑體" w:cs="Arial"/>
              </w:rPr>
              <w:t>CollaborateNo</w:t>
            </w:r>
            <w:r w:rsidR="00261CE0" w:rsidRPr="006B3E9D">
              <w:rPr>
                <w:rFonts w:eastAsia="微軟正黑體" w:cs="Arial"/>
              </w:rPr>
              <w:t xml:space="preserve"> }</w:t>
            </w:r>
            <w:r w:rsidR="00261CE0" w:rsidRPr="006B3E9D">
              <w:rPr>
                <w:rFonts w:eastAsia="微軟正黑體" w:cs="Arial"/>
              </w:rPr>
              <w:t>進</w:t>
            </w:r>
            <w:r w:rsidR="00261CE0" w:rsidRPr="006B3E9D">
              <w:rPr>
                <w:rFonts w:eastAsia="微軟正黑體" w:cs="Arial"/>
              </w:rPr>
              <w:t>[</w:t>
            </w:r>
            <w:r w:rsidR="00EC13FD" w:rsidRPr="006B3E9D">
              <w:rPr>
                <w:rFonts w:eastAsia="微軟正黑體" w:cs="Arial"/>
              </w:rPr>
              <w:t>SRM_FUNCTIONMAPPING</w:t>
            </w:r>
            <w:r w:rsidR="00261CE0" w:rsidRPr="006B3E9D">
              <w:rPr>
                <w:rFonts w:eastAsia="微軟正黑體" w:cs="Arial"/>
              </w:rPr>
              <w:t>]</w:t>
            </w:r>
            <w:r w:rsidR="00261CE0" w:rsidRPr="006B3E9D">
              <w:rPr>
                <w:rFonts w:eastAsia="微軟正黑體" w:cs="Arial"/>
              </w:rPr>
              <w:t>內。</w:t>
            </w:r>
          </w:p>
        </w:tc>
      </w:tr>
    </w:tbl>
    <w:p w14:paraId="143B3F3B" w14:textId="77777777" w:rsidR="003B643E" w:rsidRPr="006B3E9D" w:rsidRDefault="003B643E" w:rsidP="006B3E9D">
      <w:pPr>
        <w:pStyle w:val="SA"/>
        <w:numPr>
          <w:ilvl w:val="0"/>
          <w:numId w:val="0"/>
        </w:numPr>
        <w:tabs>
          <w:tab w:val="left" w:pos="851"/>
        </w:tabs>
        <w:snapToGrid w:val="0"/>
        <w:contextualSpacing w:val="0"/>
        <w:rPr>
          <w:rFonts w:eastAsia="微軟正黑體" w:cs="Arial"/>
        </w:rPr>
      </w:pPr>
    </w:p>
    <w:p w14:paraId="0DEAFE86" w14:textId="1CF36507" w:rsidR="00261CE0" w:rsidRPr="006B3E9D" w:rsidRDefault="00261CE0" w:rsidP="006B3E9D">
      <w:pPr>
        <w:pStyle w:val="2"/>
        <w:snapToGrid w:val="0"/>
        <w:spacing w:line="240" w:lineRule="auto"/>
        <w:contextualSpacing w:val="0"/>
        <w:rPr>
          <w:rFonts w:eastAsia="微軟正黑體" w:cs="Arial"/>
          <w:color w:val="000000"/>
        </w:rPr>
      </w:pPr>
      <w:bookmarkStart w:id="76" w:name="_新增角色權限資料"/>
      <w:bookmarkStart w:id="77" w:name="新增角色權限資料"/>
      <w:bookmarkStart w:id="78" w:name="_Toc168652661"/>
      <w:bookmarkEnd w:id="76"/>
      <w:r w:rsidRPr="006B3E9D">
        <w:rPr>
          <w:rFonts w:eastAsia="微軟正黑體" w:cs="Arial"/>
          <w:color w:val="000000"/>
        </w:rPr>
        <w:t>新增角色權限資料</w:t>
      </w:r>
      <w:bookmarkEnd w:id="78"/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3"/>
        <w:gridCol w:w="13"/>
        <w:gridCol w:w="7500"/>
      </w:tblGrid>
      <w:tr w:rsidR="00261CE0" w:rsidRPr="006B3E9D" w14:paraId="081B4679" w14:textId="77777777" w:rsidTr="00D02AE1">
        <w:trPr>
          <w:trHeight w:val="454"/>
          <w:jc w:val="center"/>
        </w:trPr>
        <w:tc>
          <w:tcPr>
            <w:tcW w:w="9766" w:type="dxa"/>
            <w:gridSpan w:val="3"/>
            <w:shd w:val="clear" w:color="auto" w:fill="F2F2F2" w:themeFill="background1" w:themeFillShade="F2"/>
            <w:vAlign w:val="center"/>
          </w:tcPr>
          <w:bookmarkEnd w:id="77"/>
          <w:p w14:paraId="181F6967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基本資料</w:t>
            </w:r>
          </w:p>
        </w:tc>
      </w:tr>
      <w:tr w:rsidR="00261CE0" w:rsidRPr="006B3E9D" w14:paraId="0DF59739" w14:textId="77777777" w:rsidTr="00D02AE1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196B5053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功能說明</w:t>
            </w:r>
          </w:p>
        </w:tc>
        <w:tc>
          <w:tcPr>
            <w:tcW w:w="7513" w:type="dxa"/>
            <w:gridSpan w:val="2"/>
            <w:tcBorders>
              <w:left w:val="single" w:sz="4" w:space="0" w:color="auto"/>
            </w:tcBorders>
            <w:vAlign w:val="center"/>
          </w:tcPr>
          <w:p w14:paraId="44F534C1" w14:textId="07D9D090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新增角色權限資料</w:t>
            </w:r>
          </w:p>
        </w:tc>
      </w:tr>
      <w:tr w:rsidR="00261CE0" w:rsidRPr="006B3E9D" w14:paraId="5455DAAC" w14:textId="77777777" w:rsidTr="00D02AE1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21B727A5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系統</w:t>
            </w:r>
            <w:r w:rsidRPr="006B3E9D">
              <w:rPr>
                <w:rFonts w:ascii="Arial" w:eastAsia="微軟正黑體" w:hAnsi="Arial" w:cs="Arial"/>
              </w:rPr>
              <w:t>/</w:t>
            </w:r>
            <w:r w:rsidRPr="006B3E9D">
              <w:rPr>
                <w:rFonts w:ascii="Arial" w:eastAsia="微軟正黑體" w:hAnsi="Arial" w:cs="Arial"/>
              </w:rPr>
              <w:t>提供者</w:t>
            </w:r>
          </w:p>
        </w:tc>
        <w:tc>
          <w:tcPr>
            <w:tcW w:w="7513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0A78B8CA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SRM / AP</w:t>
            </w:r>
          </w:p>
        </w:tc>
      </w:tr>
      <w:tr w:rsidR="00261CE0" w:rsidRPr="006B3E9D" w14:paraId="2C673A76" w14:textId="77777777" w:rsidTr="00D02AE1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7CB2E8A6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執行方式</w:t>
            </w: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6942548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API</w:t>
            </w:r>
          </w:p>
        </w:tc>
      </w:tr>
      <w:tr w:rsidR="00261CE0" w:rsidRPr="006B3E9D" w14:paraId="540EFD4A" w14:textId="77777777" w:rsidTr="00D02AE1">
        <w:trPr>
          <w:trHeight w:val="454"/>
          <w:jc w:val="center"/>
        </w:trPr>
        <w:tc>
          <w:tcPr>
            <w:tcW w:w="9766" w:type="dxa"/>
            <w:gridSpan w:val="3"/>
            <w:shd w:val="clear" w:color="auto" w:fill="F2F2F2" w:themeFill="background1" w:themeFillShade="F2"/>
            <w:vAlign w:val="center"/>
          </w:tcPr>
          <w:p w14:paraId="0F3A8BB9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設計規格</w:t>
            </w:r>
          </w:p>
        </w:tc>
      </w:tr>
      <w:tr w:rsidR="00261CE0" w:rsidRPr="006B3E9D" w14:paraId="1EE32DAC" w14:textId="77777777" w:rsidTr="00D02AE1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5E17EBDA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API path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56C00095" w14:textId="409266AC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AccessRoleInfo/CreateAccessMenuRoles</w:t>
            </w:r>
          </w:p>
        </w:tc>
      </w:tr>
      <w:tr w:rsidR="00261CE0" w:rsidRPr="006B3E9D" w14:paraId="62BDA0A2" w14:textId="77777777" w:rsidTr="00D02AE1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0C5BD549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檢核邏輯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3A121508" w14:textId="77777777" w:rsidR="00261CE0" w:rsidRPr="006B3E9D" w:rsidRDefault="00261CE0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</w:tr>
      <w:tr w:rsidR="00261CE0" w:rsidRPr="006B3E9D" w14:paraId="4E19CBBD" w14:textId="77777777" w:rsidTr="00D02AE1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1FC840B1" w14:textId="77777777" w:rsidR="00261CE0" w:rsidRPr="006B3E9D" w:rsidRDefault="00261CE0" w:rsidP="006B3E9D">
            <w:pPr>
              <w:snapToGrid w:val="0"/>
              <w:jc w:val="both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業務邏輯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606697F9" w14:textId="5460F6B1" w:rsidR="00261CE0" w:rsidRPr="006B3E9D" w:rsidRDefault="00261CE0" w:rsidP="006B3E9D">
            <w:pPr>
              <w:pStyle w:val="a6"/>
              <w:widowControl/>
              <w:numPr>
                <w:ilvl w:val="0"/>
                <w:numId w:val="907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呼叫</w:t>
            </w:r>
            <w:r w:rsidRPr="006B3E9D">
              <w:rPr>
                <w:rFonts w:eastAsia="微軟正黑體" w:cs="Arial"/>
              </w:rPr>
              <w:t>AccessRoleInfoService</w:t>
            </w:r>
            <w:r w:rsidRPr="006B3E9D">
              <w:rPr>
                <w:rFonts w:eastAsia="微軟正黑體" w:cs="Arial"/>
              </w:rPr>
              <w:t>方法</w:t>
            </w:r>
            <w:r w:rsidR="006C2542" w:rsidRPr="006B3E9D">
              <w:rPr>
                <w:rFonts w:eastAsia="微軟正黑體" w:cs="Arial"/>
              </w:rPr>
              <w:t>CreateAccessMenuRoles</w:t>
            </w:r>
          </w:p>
          <w:p w14:paraId="5AE104D8" w14:textId="00A22526" w:rsidR="00261CE0" w:rsidRPr="006B3E9D" w:rsidRDefault="00261CE0" w:rsidP="006B3E9D">
            <w:pPr>
              <w:pStyle w:val="a6"/>
              <w:widowControl/>
              <w:numPr>
                <w:ilvl w:val="1"/>
                <w:numId w:val="908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將前端</w:t>
            </w:r>
            <w:r w:rsidRPr="006B3E9D">
              <w:rPr>
                <w:rFonts w:eastAsia="微軟正黑體" w:cs="Arial"/>
                <w:color w:val="000000"/>
              </w:rPr>
              <w:t>form</w:t>
            </w:r>
            <w:r w:rsidRPr="006B3E9D">
              <w:rPr>
                <w:rFonts w:eastAsia="微軟正黑體" w:cs="Arial"/>
                <w:color w:val="000000"/>
              </w:rPr>
              <w:t>表單資料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="00EC13FD" w:rsidRPr="006B3E9D">
              <w:rPr>
                <w:rFonts w:eastAsia="微軟正黑體" w:cs="Arial"/>
              </w:rPr>
              <w:t>A</w:t>
            </w:r>
            <w:r w:rsidRPr="006B3E9D">
              <w:rPr>
                <w:rFonts w:eastAsia="微軟正黑體" w:cs="Arial"/>
              </w:rPr>
              <w:t>ccessMenuRoles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帶入。</w:t>
            </w:r>
          </w:p>
          <w:p w14:paraId="0583C710" w14:textId="0330B05D" w:rsidR="00261CE0" w:rsidRPr="006B3E9D" w:rsidRDefault="006C2542" w:rsidP="006B3E9D">
            <w:pPr>
              <w:pStyle w:val="a6"/>
              <w:widowControl/>
              <w:numPr>
                <w:ilvl w:val="1"/>
                <w:numId w:val="908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新增</w:t>
            </w:r>
            <w:r w:rsidR="00261CE0" w:rsidRPr="006B3E9D">
              <w:rPr>
                <w:rFonts w:eastAsia="微軟正黑體" w:cs="Arial"/>
                <w:color w:val="000000"/>
              </w:rPr>
              <w:t>設定</w:t>
            </w:r>
            <w:r w:rsidR="00261CE0" w:rsidRPr="006B3E9D">
              <w:rPr>
                <w:rFonts w:eastAsia="微軟正黑體" w:cs="Arial"/>
                <w:color w:val="000000"/>
              </w:rPr>
              <w:t>table [</w:t>
            </w:r>
            <w:r w:rsidR="00EC13FD" w:rsidRPr="006B3E9D">
              <w:rPr>
                <w:rFonts w:eastAsia="微軟正黑體" w:cs="Arial"/>
                <w:color w:val="000000"/>
              </w:rPr>
              <w:t>SRM_</w:t>
            </w:r>
            <w:r w:rsidR="00EC13FD" w:rsidRPr="006B3E9D">
              <w:rPr>
                <w:rFonts w:eastAsia="微軟正黑體" w:cs="Arial"/>
              </w:rPr>
              <w:t xml:space="preserve"> ACCESSROLESETTING</w:t>
            </w:r>
            <w:r w:rsidR="00261CE0" w:rsidRPr="006B3E9D">
              <w:rPr>
                <w:rFonts w:eastAsia="微軟正黑體" w:cs="Arial"/>
                <w:color w:val="000000"/>
              </w:rPr>
              <w:t>]</w:t>
            </w:r>
            <w:r w:rsidR="00261CE0" w:rsidRPr="006B3E9D">
              <w:rPr>
                <w:rFonts w:eastAsia="微軟正黑體" w:cs="Arial"/>
                <w:color w:val="000000"/>
              </w:rPr>
              <w:t>，</w:t>
            </w:r>
            <w:r w:rsidR="00A43FE9" w:rsidRPr="006B3E9D">
              <w:rPr>
                <w:rFonts w:eastAsia="微軟正黑體" w:cs="Arial"/>
                <w:color w:val="000000"/>
              </w:rPr>
              <w:t>[</w:t>
            </w:r>
            <w:r w:rsidR="00261CE0" w:rsidRPr="006B3E9D">
              <w:rPr>
                <w:rFonts w:eastAsia="微軟正黑體" w:cs="Arial"/>
                <w:kern w:val="0"/>
                <w:szCs w:val="24"/>
              </w:rPr>
              <w:t xml:space="preserve"> GROUPNAME</w:t>
            </w:r>
            <w:r w:rsidR="00261CE0" w:rsidRPr="006B3E9D">
              <w:rPr>
                <w:rFonts w:eastAsia="微軟正黑體" w:cs="Arial"/>
                <w:color w:val="000000"/>
              </w:rPr>
              <w:t xml:space="preserve"> </w:t>
            </w:r>
            <w:r w:rsidR="00A43FE9" w:rsidRPr="006B3E9D">
              <w:rPr>
                <w:rFonts w:eastAsia="微軟正黑體" w:cs="Arial"/>
                <w:color w:val="000000"/>
              </w:rPr>
              <w:t>]</w:t>
            </w:r>
            <w:r w:rsidR="00261CE0" w:rsidRPr="006B3E9D">
              <w:rPr>
                <w:rFonts w:eastAsia="微軟正黑體" w:cs="Arial"/>
                <w:color w:val="000000"/>
              </w:rPr>
              <w:t xml:space="preserve"> = {</w:t>
            </w:r>
            <w:r w:rsidR="00261CE0" w:rsidRPr="006B3E9D">
              <w:rPr>
                <w:rFonts w:eastAsia="微軟正黑體" w:cs="Arial"/>
              </w:rPr>
              <w:t xml:space="preserve"> </w:t>
            </w:r>
            <w:r w:rsidR="00EC13FD" w:rsidRPr="006B3E9D">
              <w:rPr>
                <w:rFonts w:eastAsia="微軟正黑體" w:cs="Arial"/>
              </w:rPr>
              <w:t>A</w:t>
            </w:r>
            <w:r w:rsidR="00261CE0" w:rsidRPr="006B3E9D">
              <w:rPr>
                <w:rFonts w:eastAsia="微軟正黑體" w:cs="Arial"/>
              </w:rPr>
              <w:t>ccessMenuRoles.</w:t>
            </w:r>
            <w:r w:rsidR="00EC13FD" w:rsidRPr="006B3E9D">
              <w:rPr>
                <w:rFonts w:eastAsia="微軟正黑體" w:cs="Arial"/>
              </w:rPr>
              <w:t>G</w:t>
            </w:r>
            <w:r w:rsidR="00261CE0" w:rsidRPr="006B3E9D">
              <w:rPr>
                <w:rFonts w:eastAsia="微軟正黑體" w:cs="Arial"/>
              </w:rPr>
              <w:t>roupName</w:t>
            </w:r>
            <w:r w:rsidR="00261CE0" w:rsidRPr="006B3E9D">
              <w:rPr>
                <w:rFonts w:eastAsia="微軟正黑體" w:cs="Arial"/>
                <w:color w:val="000000"/>
              </w:rPr>
              <w:t xml:space="preserve"> }</w:t>
            </w:r>
          </w:p>
          <w:p w14:paraId="2B785634" w14:textId="2BB5BC4A" w:rsidR="00261CE0" w:rsidRPr="006B3E9D" w:rsidRDefault="00A43FE9" w:rsidP="006B3E9D">
            <w:pPr>
              <w:pStyle w:val="a6"/>
              <w:widowControl/>
              <w:snapToGrid w:val="0"/>
              <w:ind w:left="992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[</w:t>
            </w:r>
            <w:r w:rsidR="00261CE0" w:rsidRPr="006B3E9D">
              <w:rPr>
                <w:rFonts w:eastAsia="微軟正黑體" w:cs="Arial"/>
                <w:kern w:val="0"/>
                <w:szCs w:val="24"/>
              </w:rPr>
              <w:t xml:space="preserve"> GROUPDESCRIPTION</w:t>
            </w:r>
            <w:r w:rsidR="00261CE0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="00261CE0" w:rsidRPr="006B3E9D">
              <w:rPr>
                <w:rFonts w:eastAsia="微軟正黑體" w:cs="Arial"/>
                <w:color w:val="000000"/>
              </w:rPr>
              <w:t>={</w:t>
            </w:r>
            <w:r w:rsidR="00261CE0" w:rsidRPr="006B3E9D">
              <w:rPr>
                <w:rFonts w:eastAsia="微軟正黑體" w:cs="Arial"/>
              </w:rPr>
              <w:t xml:space="preserve"> </w:t>
            </w:r>
            <w:r w:rsidR="00EC13FD" w:rsidRPr="006B3E9D">
              <w:rPr>
                <w:rFonts w:eastAsia="微軟正黑體" w:cs="Arial"/>
              </w:rPr>
              <w:t>A</w:t>
            </w:r>
            <w:r w:rsidR="00261CE0" w:rsidRPr="006B3E9D">
              <w:rPr>
                <w:rFonts w:eastAsia="微軟正黑體" w:cs="Arial"/>
              </w:rPr>
              <w:t>ccessMenuRoles</w:t>
            </w:r>
            <w:r w:rsidR="00261CE0" w:rsidRPr="006B3E9D">
              <w:rPr>
                <w:rFonts w:eastAsia="微軟正黑體" w:cs="Arial"/>
                <w:color w:val="000000"/>
              </w:rPr>
              <w:t>.</w:t>
            </w:r>
            <w:r w:rsidR="00EC13FD" w:rsidRPr="006B3E9D">
              <w:rPr>
                <w:rFonts w:eastAsia="微軟正黑體" w:cs="Arial"/>
              </w:rPr>
              <w:t>G</w:t>
            </w:r>
            <w:r w:rsidR="00261CE0" w:rsidRPr="006B3E9D">
              <w:rPr>
                <w:rFonts w:eastAsia="微軟正黑體" w:cs="Arial"/>
              </w:rPr>
              <w:t>roupDescription</w:t>
            </w:r>
            <w:r w:rsidR="00261CE0" w:rsidRPr="006B3E9D">
              <w:rPr>
                <w:rFonts w:eastAsia="微軟正黑體" w:cs="Arial"/>
                <w:color w:val="000000"/>
              </w:rPr>
              <w:t xml:space="preserve"> }</w:t>
            </w:r>
          </w:p>
          <w:p w14:paraId="428FD4DE" w14:textId="7432F336" w:rsidR="00261CE0" w:rsidRPr="006B3E9D" w:rsidRDefault="00A43FE9" w:rsidP="006B3E9D">
            <w:pPr>
              <w:pStyle w:val="a6"/>
              <w:widowControl/>
              <w:snapToGrid w:val="0"/>
              <w:ind w:left="992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[</w:t>
            </w:r>
            <w:r w:rsidR="00261CE0" w:rsidRPr="006B3E9D">
              <w:rPr>
                <w:rFonts w:eastAsia="微軟正黑體" w:cs="Arial"/>
                <w:kern w:val="0"/>
                <w:szCs w:val="24"/>
              </w:rPr>
              <w:t xml:space="preserve"> STATUS</w:t>
            </w:r>
            <w:r w:rsidR="00261CE0" w:rsidRPr="006B3E9D">
              <w:rPr>
                <w:rFonts w:eastAsia="微軟正黑體" w:cs="Arial"/>
                <w:color w:val="000000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="00261CE0" w:rsidRPr="006B3E9D">
              <w:rPr>
                <w:rFonts w:eastAsia="微軟正黑體" w:cs="Arial"/>
                <w:color w:val="000000"/>
              </w:rPr>
              <w:t>={</w:t>
            </w:r>
            <w:r w:rsidR="00261CE0" w:rsidRPr="006B3E9D">
              <w:rPr>
                <w:rFonts w:eastAsia="微軟正黑體" w:cs="Arial"/>
              </w:rPr>
              <w:t xml:space="preserve"> </w:t>
            </w:r>
            <w:r w:rsidR="00EC13FD" w:rsidRPr="006B3E9D">
              <w:rPr>
                <w:rFonts w:eastAsia="微軟正黑體" w:cs="Arial"/>
              </w:rPr>
              <w:t>A</w:t>
            </w:r>
            <w:r w:rsidR="00261CE0" w:rsidRPr="006B3E9D">
              <w:rPr>
                <w:rFonts w:eastAsia="微軟正黑體" w:cs="Arial"/>
              </w:rPr>
              <w:t>ccessMenuRoles</w:t>
            </w:r>
            <w:r w:rsidR="00261CE0" w:rsidRPr="006B3E9D">
              <w:rPr>
                <w:rFonts w:eastAsia="微軟正黑體" w:cs="Arial"/>
                <w:color w:val="000000"/>
              </w:rPr>
              <w:t>.</w:t>
            </w:r>
            <w:r w:rsidR="00EC13FD" w:rsidRPr="006B3E9D">
              <w:rPr>
                <w:rFonts w:eastAsia="微軟正黑體" w:cs="Arial"/>
              </w:rPr>
              <w:t>S</w:t>
            </w:r>
            <w:r w:rsidR="00261CE0" w:rsidRPr="006B3E9D">
              <w:rPr>
                <w:rFonts w:eastAsia="微軟正黑體" w:cs="Arial"/>
              </w:rPr>
              <w:t>tatus</w:t>
            </w:r>
            <w:r w:rsidR="00261CE0" w:rsidRPr="006B3E9D">
              <w:rPr>
                <w:rFonts w:eastAsia="微軟正黑體" w:cs="Arial"/>
                <w:color w:val="000000"/>
              </w:rPr>
              <w:t xml:space="preserve"> }</w:t>
            </w:r>
          </w:p>
          <w:p w14:paraId="22E62988" w14:textId="6326BACD" w:rsidR="00261CE0" w:rsidRPr="006B3E9D" w:rsidRDefault="006C2542" w:rsidP="006B3E9D">
            <w:pPr>
              <w:pStyle w:val="a6"/>
              <w:widowControl/>
              <w:numPr>
                <w:ilvl w:val="1"/>
                <w:numId w:val="90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新增</w:t>
            </w:r>
            <w:r w:rsidR="00261CE0" w:rsidRPr="006B3E9D">
              <w:rPr>
                <w:rFonts w:eastAsia="微軟正黑體" w:cs="Arial"/>
                <w:color w:val="000000"/>
              </w:rPr>
              <w:t>權限關聯</w:t>
            </w:r>
            <w:r w:rsidR="00261CE0" w:rsidRPr="006B3E9D">
              <w:rPr>
                <w:rFonts w:eastAsia="微軟正黑體" w:cs="Arial"/>
                <w:color w:val="000000"/>
              </w:rPr>
              <w:t>table[</w:t>
            </w:r>
            <w:r w:rsidR="00EC13FD" w:rsidRPr="006B3E9D">
              <w:rPr>
                <w:rFonts w:eastAsia="微軟正黑體" w:cs="Arial"/>
              </w:rPr>
              <w:t>SRM_FUNCTIONMAPPING</w:t>
            </w:r>
            <w:r w:rsidR="00261CE0" w:rsidRPr="006B3E9D">
              <w:rPr>
                <w:rFonts w:eastAsia="微軟正黑體" w:cs="Arial"/>
                <w:color w:val="000000"/>
              </w:rPr>
              <w:t>]</w:t>
            </w:r>
          </w:p>
          <w:p w14:paraId="72D41AEC" w14:textId="5159CB7D" w:rsidR="00261CE0" w:rsidRPr="006B3E9D" w:rsidRDefault="00261CE0" w:rsidP="006B3E9D">
            <w:pPr>
              <w:pStyle w:val="a6"/>
              <w:widowControl/>
              <w:numPr>
                <w:ilvl w:val="1"/>
                <w:numId w:val="908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</w:rPr>
              <w:t>將</w:t>
            </w:r>
            <w:r w:rsidRPr="006B3E9D">
              <w:rPr>
                <w:rFonts w:eastAsia="微軟正黑體" w:cs="Arial"/>
              </w:rPr>
              <w:t xml:space="preserve">{ </w:t>
            </w:r>
            <w:r w:rsidR="00A43FE9" w:rsidRPr="006B3E9D">
              <w:rPr>
                <w:rFonts w:eastAsia="微軟正黑體" w:cs="Arial"/>
              </w:rPr>
              <w:t>A</w:t>
            </w:r>
            <w:r w:rsidRPr="006B3E9D">
              <w:rPr>
                <w:rFonts w:eastAsia="微軟正黑體" w:cs="Arial"/>
              </w:rPr>
              <w:t>ccessMenuRoles.</w:t>
            </w:r>
            <w:r w:rsidR="00A43FE9" w:rsidRPr="006B3E9D">
              <w:rPr>
                <w:rFonts w:eastAsia="微軟正黑體" w:cs="Arial"/>
              </w:rPr>
              <w:t>F</w:t>
            </w:r>
            <w:r w:rsidRPr="006B3E9D">
              <w:rPr>
                <w:rFonts w:eastAsia="微軟正黑體" w:cs="Arial"/>
              </w:rPr>
              <w:t>unctions.</w:t>
            </w:r>
            <w:r w:rsidR="00A43FE9" w:rsidRPr="006B3E9D">
              <w:rPr>
                <w:rFonts w:eastAsia="微軟正黑體" w:cs="Arial"/>
              </w:rPr>
              <w:t>I</w:t>
            </w:r>
            <w:r w:rsidRPr="006B3E9D">
              <w:rPr>
                <w:rFonts w:eastAsia="微軟正黑體" w:cs="Arial"/>
              </w:rPr>
              <w:t>sCheck } = 1</w:t>
            </w:r>
            <w:r w:rsidRPr="006B3E9D">
              <w:rPr>
                <w:rFonts w:eastAsia="微軟正黑體" w:cs="Arial"/>
              </w:rPr>
              <w:t>新增一筆資料</w:t>
            </w:r>
            <w:r w:rsidR="00A43FE9" w:rsidRPr="006B3E9D">
              <w:rPr>
                <w:rFonts w:eastAsia="微軟正黑體" w:cs="Arial"/>
              </w:rPr>
              <w:t>[</w:t>
            </w:r>
            <w:r w:rsidRPr="006B3E9D">
              <w:rPr>
                <w:rFonts w:eastAsia="微軟正黑體" w:cs="Arial"/>
              </w:rPr>
              <w:t xml:space="preserve"> </w:t>
            </w:r>
            <w:r w:rsidR="00A43FE9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B2BSYSTEMFUNCTIONCODE</w:t>
            </w:r>
            <w:r w:rsidRPr="006B3E9D">
              <w:rPr>
                <w:rFonts w:eastAsia="微軟正黑體" w:cs="Arial"/>
                <w:sz w:val="36"/>
                <w:szCs w:val="32"/>
              </w:rPr>
              <w:t xml:space="preserve"> </w:t>
            </w:r>
            <w:r w:rsidR="00A43FE9" w:rsidRPr="006B3E9D">
              <w:rPr>
                <w:rFonts w:eastAsia="微軟正黑體" w:cs="Arial"/>
              </w:rPr>
              <w:t>]</w:t>
            </w:r>
            <w:r w:rsidRPr="006B3E9D">
              <w:rPr>
                <w:rFonts w:eastAsia="微軟正黑體" w:cs="Arial"/>
              </w:rPr>
              <w:t xml:space="preserve"> = { b2bSystemFunctionCcode },</w:t>
            </w:r>
            <w:r w:rsidR="00A43FE9" w:rsidRPr="006B3E9D">
              <w:rPr>
                <w:rFonts w:eastAsia="微軟正黑體" w:cs="Arial"/>
              </w:rPr>
              <w:t>[</w:t>
            </w:r>
            <w:r w:rsidRPr="006B3E9D">
              <w:rPr>
                <w:rFonts w:eastAsia="微軟正黑體" w:cs="Arial"/>
              </w:rPr>
              <w:t xml:space="preserve"> </w:t>
            </w:r>
            <w:r w:rsidR="00A43FE9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B2BSYSTEMFUNCTIONCODE</w:t>
            </w:r>
            <w:r w:rsidRPr="006B3E9D">
              <w:rPr>
                <w:rFonts w:eastAsia="微軟正黑體" w:cs="Arial"/>
              </w:rPr>
              <w:t xml:space="preserve"> </w:t>
            </w:r>
            <w:r w:rsidR="00A43FE9" w:rsidRPr="006B3E9D">
              <w:rPr>
                <w:rFonts w:eastAsia="微軟正黑體" w:cs="Arial"/>
              </w:rPr>
              <w:t>]</w:t>
            </w:r>
            <w:r w:rsidRPr="006B3E9D">
              <w:rPr>
                <w:rFonts w:eastAsia="微軟正黑體" w:cs="Arial"/>
              </w:rPr>
              <w:t xml:space="preserve"> = { b2bSystemFunctionCcode },</w:t>
            </w:r>
            <w:r w:rsidR="00A43FE9" w:rsidRPr="006B3E9D">
              <w:rPr>
                <w:rFonts w:eastAsia="微軟正黑體" w:cs="Arial"/>
              </w:rPr>
              <w:t>[</w:t>
            </w:r>
            <w:r w:rsidRPr="006B3E9D">
              <w:rPr>
                <w:rFonts w:eastAsia="微軟正黑體" w:cs="Arial"/>
              </w:rPr>
              <w:t xml:space="preserve"> GROUPID </w:t>
            </w:r>
            <w:r w:rsidR="00A43FE9" w:rsidRPr="006B3E9D">
              <w:rPr>
                <w:rFonts w:eastAsia="微軟正黑體" w:cs="Arial"/>
              </w:rPr>
              <w:t>]</w:t>
            </w:r>
            <w:r w:rsidRPr="006B3E9D">
              <w:rPr>
                <w:rFonts w:eastAsia="微軟正黑體" w:cs="Arial"/>
              </w:rPr>
              <w:t xml:space="preserve"> = { </w:t>
            </w:r>
            <w:r w:rsidR="00A43FE9" w:rsidRPr="006B3E9D">
              <w:rPr>
                <w:rFonts w:eastAsia="微軟正黑體" w:cs="Arial"/>
              </w:rPr>
              <w:t>G</w:t>
            </w:r>
            <w:r w:rsidRPr="006B3E9D">
              <w:rPr>
                <w:rFonts w:eastAsia="微軟正黑體" w:cs="Arial"/>
              </w:rPr>
              <w:t>roupId },</w:t>
            </w:r>
            <w:r w:rsidR="00A43FE9" w:rsidRPr="006B3E9D">
              <w:rPr>
                <w:rFonts w:eastAsia="微軟正黑體" w:cs="Arial"/>
              </w:rPr>
              <w:t>[</w:t>
            </w:r>
            <w:r w:rsidRPr="006B3E9D">
              <w:rPr>
                <w:rFonts w:eastAsia="微軟正黑體" w:cs="Arial"/>
              </w:rPr>
              <w:t xml:space="preserve"> </w:t>
            </w:r>
            <w:r w:rsidR="00A43FE9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COLLABORATENO</w:t>
            </w:r>
            <w:r w:rsidRPr="006B3E9D">
              <w:rPr>
                <w:rFonts w:eastAsia="微軟正黑體" w:cs="Arial"/>
              </w:rPr>
              <w:t xml:space="preserve"> </w:t>
            </w:r>
            <w:r w:rsidR="00A43FE9" w:rsidRPr="006B3E9D">
              <w:rPr>
                <w:rFonts w:eastAsia="微軟正黑體" w:cs="Arial"/>
              </w:rPr>
              <w:t>]</w:t>
            </w:r>
            <w:r w:rsidRPr="006B3E9D">
              <w:rPr>
                <w:rFonts w:eastAsia="微軟正黑體" w:cs="Arial"/>
              </w:rPr>
              <w:t xml:space="preserve"> = { </w:t>
            </w:r>
            <w:r w:rsidR="00A43FE9" w:rsidRPr="006B3E9D">
              <w:rPr>
                <w:rFonts w:eastAsia="微軟正黑體" w:cs="Arial"/>
              </w:rPr>
              <w:t xml:space="preserve">CollaborateNo </w:t>
            </w:r>
            <w:r w:rsidRPr="006B3E9D">
              <w:rPr>
                <w:rFonts w:eastAsia="微軟正黑體" w:cs="Arial"/>
              </w:rPr>
              <w:t>}</w:t>
            </w:r>
            <w:r w:rsidRPr="006B3E9D">
              <w:rPr>
                <w:rFonts w:eastAsia="微軟正黑體" w:cs="Arial"/>
              </w:rPr>
              <w:t>進</w:t>
            </w:r>
            <w:r w:rsidRPr="006B3E9D">
              <w:rPr>
                <w:rFonts w:eastAsia="微軟正黑體" w:cs="Arial"/>
              </w:rPr>
              <w:t>[</w:t>
            </w:r>
            <w:r w:rsidR="00A43FE9" w:rsidRPr="006B3E9D">
              <w:rPr>
                <w:rFonts w:eastAsia="微軟正黑體" w:cs="Arial"/>
              </w:rPr>
              <w:t>SRM_FUNCTIONMAPPING</w:t>
            </w:r>
            <w:r w:rsidRPr="006B3E9D">
              <w:rPr>
                <w:rFonts w:eastAsia="微軟正黑體" w:cs="Arial"/>
              </w:rPr>
              <w:t>]</w:t>
            </w:r>
            <w:r w:rsidRPr="006B3E9D">
              <w:rPr>
                <w:rFonts w:eastAsia="微軟正黑體" w:cs="Arial"/>
              </w:rPr>
              <w:t>內。</w:t>
            </w:r>
          </w:p>
        </w:tc>
      </w:tr>
    </w:tbl>
    <w:p w14:paraId="581DE51A" w14:textId="77777777" w:rsidR="00261CE0" w:rsidRPr="006B3E9D" w:rsidRDefault="00261CE0" w:rsidP="006B3E9D">
      <w:pPr>
        <w:pStyle w:val="SA"/>
        <w:numPr>
          <w:ilvl w:val="0"/>
          <w:numId w:val="0"/>
        </w:numPr>
        <w:tabs>
          <w:tab w:val="left" w:pos="851"/>
        </w:tabs>
        <w:snapToGrid w:val="0"/>
        <w:contextualSpacing w:val="0"/>
        <w:rPr>
          <w:rFonts w:eastAsia="微軟正黑體" w:cs="Arial"/>
        </w:rPr>
      </w:pPr>
    </w:p>
    <w:p w14:paraId="1EDC1B92" w14:textId="2C5E40E0" w:rsidR="001231D2" w:rsidRPr="006B3E9D" w:rsidRDefault="001231D2" w:rsidP="006B3E9D">
      <w:pPr>
        <w:pStyle w:val="2"/>
        <w:snapToGrid w:val="0"/>
        <w:spacing w:line="240" w:lineRule="auto"/>
        <w:contextualSpacing w:val="0"/>
        <w:rPr>
          <w:rFonts w:eastAsia="微軟正黑體" w:cs="Arial"/>
          <w:color w:val="000000"/>
        </w:rPr>
      </w:pPr>
      <w:bookmarkStart w:id="79" w:name="_刪除角色權限資料"/>
      <w:bookmarkStart w:id="80" w:name="刪除角色權限資料"/>
      <w:bookmarkStart w:id="81" w:name="_Toc168652662"/>
      <w:bookmarkEnd w:id="79"/>
      <w:r w:rsidRPr="006B3E9D">
        <w:rPr>
          <w:rFonts w:eastAsia="微軟正黑體" w:cs="Arial"/>
          <w:color w:val="000000"/>
        </w:rPr>
        <w:lastRenderedPageBreak/>
        <w:t>刪除角色權限資料</w:t>
      </w:r>
      <w:bookmarkEnd w:id="81"/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3"/>
        <w:gridCol w:w="13"/>
        <w:gridCol w:w="7500"/>
      </w:tblGrid>
      <w:tr w:rsidR="001231D2" w:rsidRPr="006B3E9D" w14:paraId="00D4C58A" w14:textId="77777777" w:rsidTr="00D02AE1">
        <w:trPr>
          <w:trHeight w:val="454"/>
          <w:jc w:val="center"/>
        </w:trPr>
        <w:tc>
          <w:tcPr>
            <w:tcW w:w="9766" w:type="dxa"/>
            <w:gridSpan w:val="3"/>
            <w:shd w:val="clear" w:color="auto" w:fill="F2F2F2" w:themeFill="background1" w:themeFillShade="F2"/>
            <w:vAlign w:val="center"/>
          </w:tcPr>
          <w:bookmarkEnd w:id="80"/>
          <w:p w14:paraId="33633AD5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基本資料</w:t>
            </w:r>
          </w:p>
        </w:tc>
      </w:tr>
      <w:tr w:rsidR="001231D2" w:rsidRPr="006B3E9D" w14:paraId="1B474B4F" w14:textId="77777777" w:rsidTr="00D02AE1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7DAAEF88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功能說明</w:t>
            </w:r>
          </w:p>
        </w:tc>
        <w:tc>
          <w:tcPr>
            <w:tcW w:w="7513" w:type="dxa"/>
            <w:gridSpan w:val="2"/>
            <w:tcBorders>
              <w:left w:val="single" w:sz="4" w:space="0" w:color="auto"/>
            </w:tcBorders>
            <w:vAlign w:val="center"/>
          </w:tcPr>
          <w:p w14:paraId="21B441A6" w14:textId="30550C5C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刪除角色權限資料</w:t>
            </w:r>
          </w:p>
        </w:tc>
      </w:tr>
      <w:tr w:rsidR="001231D2" w:rsidRPr="006B3E9D" w14:paraId="210C574A" w14:textId="77777777" w:rsidTr="00D02AE1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1920CC8D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系統</w:t>
            </w:r>
            <w:r w:rsidRPr="006B3E9D">
              <w:rPr>
                <w:rFonts w:ascii="Arial" w:eastAsia="微軟正黑體" w:hAnsi="Arial" w:cs="Arial"/>
              </w:rPr>
              <w:t>/</w:t>
            </w:r>
            <w:r w:rsidRPr="006B3E9D">
              <w:rPr>
                <w:rFonts w:ascii="Arial" w:eastAsia="微軟正黑體" w:hAnsi="Arial" w:cs="Arial"/>
              </w:rPr>
              <w:t>提供者</w:t>
            </w:r>
          </w:p>
        </w:tc>
        <w:tc>
          <w:tcPr>
            <w:tcW w:w="7513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1A53EF34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SRM / AP</w:t>
            </w:r>
          </w:p>
        </w:tc>
      </w:tr>
      <w:tr w:rsidR="001231D2" w:rsidRPr="006B3E9D" w14:paraId="18030275" w14:textId="77777777" w:rsidTr="00D02AE1">
        <w:trPr>
          <w:trHeight w:val="454"/>
          <w:jc w:val="center"/>
        </w:trPr>
        <w:tc>
          <w:tcPr>
            <w:tcW w:w="2253" w:type="dxa"/>
            <w:tcBorders>
              <w:right w:val="single" w:sz="4" w:space="0" w:color="auto"/>
            </w:tcBorders>
            <w:vAlign w:val="center"/>
          </w:tcPr>
          <w:p w14:paraId="717D6A9A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執行方式</w:t>
            </w: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36F830A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API</w:t>
            </w:r>
          </w:p>
        </w:tc>
      </w:tr>
      <w:tr w:rsidR="001231D2" w:rsidRPr="006B3E9D" w14:paraId="04F9D683" w14:textId="77777777" w:rsidTr="00D02AE1">
        <w:trPr>
          <w:trHeight w:val="454"/>
          <w:jc w:val="center"/>
        </w:trPr>
        <w:tc>
          <w:tcPr>
            <w:tcW w:w="9766" w:type="dxa"/>
            <w:gridSpan w:val="3"/>
            <w:shd w:val="clear" w:color="auto" w:fill="F2F2F2" w:themeFill="background1" w:themeFillShade="F2"/>
            <w:vAlign w:val="center"/>
          </w:tcPr>
          <w:p w14:paraId="468204AA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設計規格</w:t>
            </w:r>
          </w:p>
        </w:tc>
      </w:tr>
      <w:tr w:rsidR="001231D2" w:rsidRPr="006B3E9D" w14:paraId="526B01F0" w14:textId="77777777" w:rsidTr="00D02AE1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7FA71084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API path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4731893F" w14:textId="56B25386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AccessRoleInfo/DeleteAccessMenuRoles</w:t>
            </w:r>
          </w:p>
        </w:tc>
      </w:tr>
      <w:tr w:rsidR="001231D2" w:rsidRPr="006B3E9D" w14:paraId="660234FF" w14:textId="77777777" w:rsidTr="00D02AE1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6E363C09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檢核邏輯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31AA1C08" w14:textId="77777777" w:rsidR="001231D2" w:rsidRPr="006B3E9D" w:rsidRDefault="001231D2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</w:tr>
      <w:tr w:rsidR="001231D2" w:rsidRPr="006B3E9D" w14:paraId="4F814252" w14:textId="77777777" w:rsidTr="00D02AE1">
        <w:trPr>
          <w:trHeight w:val="454"/>
          <w:jc w:val="center"/>
        </w:trPr>
        <w:tc>
          <w:tcPr>
            <w:tcW w:w="2266" w:type="dxa"/>
            <w:gridSpan w:val="2"/>
            <w:tcBorders>
              <w:right w:val="single" w:sz="4" w:space="0" w:color="auto"/>
            </w:tcBorders>
            <w:vAlign w:val="center"/>
          </w:tcPr>
          <w:p w14:paraId="7DB80F85" w14:textId="77777777" w:rsidR="001231D2" w:rsidRPr="006B3E9D" w:rsidRDefault="001231D2" w:rsidP="006B3E9D">
            <w:pPr>
              <w:snapToGrid w:val="0"/>
              <w:jc w:val="both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業務邏輯</w:t>
            </w:r>
          </w:p>
        </w:tc>
        <w:tc>
          <w:tcPr>
            <w:tcW w:w="7500" w:type="dxa"/>
            <w:tcBorders>
              <w:left w:val="single" w:sz="4" w:space="0" w:color="auto"/>
            </w:tcBorders>
            <w:vAlign w:val="center"/>
          </w:tcPr>
          <w:p w14:paraId="19386F4F" w14:textId="2625E2AA" w:rsidR="001231D2" w:rsidRPr="006B3E9D" w:rsidRDefault="001231D2" w:rsidP="006B3E9D">
            <w:pPr>
              <w:pStyle w:val="a6"/>
              <w:widowControl/>
              <w:numPr>
                <w:ilvl w:val="0"/>
                <w:numId w:val="911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呼叫</w:t>
            </w:r>
            <w:r w:rsidRPr="006B3E9D">
              <w:rPr>
                <w:rFonts w:eastAsia="微軟正黑體" w:cs="Arial"/>
              </w:rPr>
              <w:t>AccessRoleInfoService</w:t>
            </w:r>
            <w:r w:rsidRPr="006B3E9D">
              <w:rPr>
                <w:rFonts w:eastAsia="微軟正黑體" w:cs="Arial"/>
              </w:rPr>
              <w:t>方法</w:t>
            </w:r>
            <w:r w:rsidRPr="006B3E9D">
              <w:rPr>
                <w:rFonts w:eastAsia="微軟正黑體" w:cs="Arial"/>
              </w:rPr>
              <w:t>DeleteAccessMenuRoles</w:t>
            </w:r>
          </w:p>
          <w:p w14:paraId="2512E545" w14:textId="0EA31100" w:rsidR="001231D2" w:rsidRPr="006B3E9D" w:rsidRDefault="001231D2" w:rsidP="006B3E9D">
            <w:pPr>
              <w:pStyle w:val="a6"/>
              <w:widowControl/>
              <w:numPr>
                <w:ilvl w:val="1"/>
                <w:numId w:val="912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  <w:color w:val="000000"/>
              </w:rPr>
              <w:t>將前端</w:t>
            </w:r>
            <w:r w:rsidRPr="006B3E9D">
              <w:rPr>
                <w:rFonts w:eastAsia="微軟正黑體" w:cs="Arial"/>
                <w:color w:val="000000"/>
              </w:rPr>
              <w:t>form</w:t>
            </w:r>
            <w:r w:rsidRPr="006B3E9D">
              <w:rPr>
                <w:rFonts w:eastAsia="微軟正黑體" w:cs="Arial"/>
                <w:color w:val="000000"/>
              </w:rPr>
              <w:t>表單資料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="00A43FE9" w:rsidRPr="006B3E9D">
              <w:rPr>
                <w:rFonts w:eastAsia="微軟正黑體" w:cs="Arial"/>
              </w:rPr>
              <w:t>A</w:t>
            </w:r>
            <w:r w:rsidRPr="006B3E9D">
              <w:rPr>
                <w:rFonts w:eastAsia="微軟正黑體" w:cs="Arial"/>
              </w:rPr>
              <w:t>ccessMenuRoles.</w:t>
            </w:r>
            <w:r w:rsidR="00A43FE9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G</w:t>
            </w:r>
            <w:r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roupId</w:t>
            </w:r>
            <w:r w:rsidRPr="006B3E9D">
              <w:rPr>
                <w:rFonts w:eastAsia="微軟正黑體" w:cs="Arial"/>
                <w:color w:val="000000"/>
                <w:sz w:val="36"/>
                <w:szCs w:val="32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帶入。</w:t>
            </w:r>
          </w:p>
          <w:p w14:paraId="189F8B61" w14:textId="532B107D" w:rsidR="001231D2" w:rsidRPr="006B3E9D" w:rsidRDefault="001231D2" w:rsidP="006B3E9D">
            <w:pPr>
              <w:pStyle w:val="a6"/>
              <w:widowControl/>
              <w:numPr>
                <w:ilvl w:val="1"/>
                <w:numId w:val="91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將設定</w:t>
            </w:r>
            <w:r w:rsidRPr="006B3E9D">
              <w:rPr>
                <w:rFonts w:eastAsia="微軟正黑體" w:cs="Arial"/>
                <w:color w:val="000000"/>
              </w:rPr>
              <w:t>table [</w:t>
            </w:r>
            <w:r w:rsidR="00A43FE9" w:rsidRPr="006B3E9D">
              <w:rPr>
                <w:rFonts w:eastAsia="微軟正黑體" w:cs="Arial"/>
                <w:color w:val="000000"/>
              </w:rPr>
              <w:t>SRM_</w:t>
            </w:r>
            <w:r w:rsidR="00A43FE9" w:rsidRPr="006B3E9D">
              <w:rPr>
                <w:rFonts w:eastAsia="微軟正黑體" w:cs="Arial"/>
              </w:rPr>
              <w:t xml:space="preserve"> ACCESSROLESETTING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>，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  <w:kern w:val="0"/>
                <w:szCs w:val="24"/>
              </w:rPr>
              <w:t xml:space="preserve"> GROUPID </w:t>
            </w:r>
            <w:r w:rsidRPr="006B3E9D">
              <w:rPr>
                <w:rFonts w:eastAsia="微軟正黑體" w:cs="Arial"/>
                <w:color w:val="000000"/>
              </w:rPr>
              <w:t>} = {</w:t>
            </w:r>
            <w:r w:rsidRPr="006B3E9D">
              <w:rPr>
                <w:rFonts w:eastAsia="微軟正黑體" w:cs="Arial"/>
              </w:rPr>
              <w:t xml:space="preserve"> </w:t>
            </w:r>
            <w:r w:rsidR="00A43FE9" w:rsidRPr="006B3E9D">
              <w:rPr>
                <w:rFonts w:eastAsia="微軟正黑體" w:cs="Arial"/>
              </w:rPr>
              <w:t>A</w:t>
            </w:r>
            <w:r w:rsidRPr="006B3E9D">
              <w:rPr>
                <w:rFonts w:eastAsia="微軟正黑體" w:cs="Arial"/>
              </w:rPr>
              <w:t>ccessMenuRoles.</w:t>
            </w:r>
            <w:r w:rsidR="00A43FE9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G</w:t>
            </w:r>
            <w:r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roupId</w:t>
            </w:r>
            <w:r w:rsidRPr="006B3E9D">
              <w:rPr>
                <w:rFonts w:eastAsia="微軟正黑體" w:cs="Arial"/>
                <w:color w:val="000000"/>
                <w:sz w:val="36"/>
                <w:szCs w:val="32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資料刪除。</w:t>
            </w:r>
          </w:p>
          <w:p w14:paraId="56F9FD8F" w14:textId="1965A066" w:rsidR="001231D2" w:rsidRPr="006B3E9D" w:rsidRDefault="001231D2" w:rsidP="006B3E9D">
            <w:pPr>
              <w:pStyle w:val="a6"/>
              <w:widowControl/>
              <w:numPr>
                <w:ilvl w:val="1"/>
                <w:numId w:val="912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將權限關聯</w:t>
            </w:r>
            <w:r w:rsidRPr="006B3E9D">
              <w:rPr>
                <w:rFonts w:eastAsia="微軟正黑體" w:cs="Arial"/>
                <w:color w:val="000000"/>
              </w:rPr>
              <w:t>table[</w:t>
            </w:r>
            <w:r w:rsidR="00A43FE9" w:rsidRPr="006B3E9D">
              <w:rPr>
                <w:rFonts w:eastAsia="微軟正黑體" w:cs="Arial"/>
              </w:rPr>
              <w:t>SRM_FUNCTIONMAPPING</w:t>
            </w:r>
            <w:r w:rsidRPr="006B3E9D">
              <w:rPr>
                <w:rFonts w:eastAsia="微軟正黑體" w:cs="Arial"/>
                <w:color w:val="000000"/>
              </w:rPr>
              <w:t>], {</w:t>
            </w:r>
            <w:r w:rsidRPr="006B3E9D">
              <w:rPr>
                <w:rFonts w:eastAsia="微軟正黑體" w:cs="Arial"/>
                <w:kern w:val="0"/>
                <w:szCs w:val="24"/>
              </w:rPr>
              <w:t xml:space="preserve"> GROUPID </w:t>
            </w:r>
            <w:r w:rsidRPr="006B3E9D">
              <w:rPr>
                <w:rFonts w:eastAsia="微軟正黑體" w:cs="Arial"/>
                <w:color w:val="000000"/>
              </w:rPr>
              <w:t>} =  {</w:t>
            </w:r>
            <w:r w:rsidRPr="006B3E9D">
              <w:rPr>
                <w:rFonts w:eastAsia="微軟正黑體" w:cs="Arial"/>
              </w:rPr>
              <w:t xml:space="preserve"> </w:t>
            </w:r>
            <w:r w:rsidR="00A43FE9" w:rsidRPr="006B3E9D">
              <w:rPr>
                <w:rFonts w:eastAsia="微軟正黑體" w:cs="Arial"/>
              </w:rPr>
              <w:t>A</w:t>
            </w:r>
            <w:r w:rsidRPr="006B3E9D">
              <w:rPr>
                <w:rFonts w:eastAsia="微軟正黑體" w:cs="Arial"/>
              </w:rPr>
              <w:t>ccessMenuRoles.</w:t>
            </w:r>
            <w:r w:rsidR="00A43FE9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G</w:t>
            </w:r>
            <w:r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roupId</w:t>
            </w:r>
            <w:r w:rsidRPr="006B3E9D">
              <w:rPr>
                <w:rFonts w:eastAsia="微軟正黑體" w:cs="Arial"/>
                <w:color w:val="000000"/>
                <w:sz w:val="36"/>
                <w:szCs w:val="32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資料刪除。</w:t>
            </w:r>
          </w:p>
        </w:tc>
      </w:tr>
    </w:tbl>
    <w:p w14:paraId="2F5C508C" w14:textId="77777777" w:rsidR="000D7420" w:rsidRPr="006B3E9D" w:rsidRDefault="000D7420" w:rsidP="006B3E9D">
      <w:pPr>
        <w:snapToGrid w:val="0"/>
        <w:rPr>
          <w:rFonts w:ascii="Arial" w:eastAsia="微軟正黑體" w:hAnsi="Arial" w:cs="Arial"/>
        </w:rPr>
      </w:pPr>
      <w:bookmarkStart w:id="82" w:name="_依關鍵字查詢合作夥伴名稱清單資料"/>
      <w:bookmarkEnd w:id="82"/>
    </w:p>
    <w:p w14:paraId="541DB01F" w14:textId="6587C11C" w:rsidR="00390B8B" w:rsidRPr="006B3E9D" w:rsidRDefault="00390B8B" w:rsidP="006B3E9D">
      <w:pPr>
        <w:pStyle w:val="2"/>
        <w:snapToGrid w:val="0"/>
        <w:spacing w:line="240" w:lineRule="auto"/>
        <w:contextualSpacing w:val="0"/>
        <w:rPr>
          <w:rFonts w:eastAsia="微軟正黑體" w:cs="Arial"/>
          <w:color w:val="000000"/>
        </w:rPr>
      </w:pPr>
      <w:bookmarkStart w:id="83" w:name="_查詢B2B功能清單"/>
      <w:bookmarkStart w:id="84" w:name="查詢B2B功能清單"/>
      <w:bookmarkStart w:id="85" w:name="_Toc168652663"/>
      <w:bookmarkEnd w:id="83"/>
      <w:r w:rsidRPr="006B3E9D">
        <w:rPr>
          <w:rFonts w:eastAsia="微軟正黑體" w:cs="Arial"/>
        </w:rPr>
        <w:t>查詢</w:t>
      </w:r>
      <w:r w:rsidRPr="006B3E9D">
        <w:rPr>
          <w:rFonts w:eastAsia="微軟正黑體" w:cs="Arial"/>
        </w:rPr>
        <w:t>B2B</w:t>
      </w:r>
      <w:r w:rsidRPr="006B3E9D">
        <w:rPr>
          <w:rFonts w:eastAsia="微軟正黑體" w:cs="Arial"/>
        </w:rPr>
        <w:t>功能清單</w:t>
      </w:r>
      <w:bookmarkEnd w:id="84"/>
      <w:bookmarkEnd w:id="85"/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65"/>
        <w:gridCol w:w="7501"/>
      </w:tblGrid>
      <w:tr w:rsidR="00390B8B" w:rsidRPr="006B3E9D" w14:paraId="505400CE" w14:textId="77777777" w:rsidTr="00F12316">
        <w:trPr>
          <w:trHeight w:val="454"/>
          <w:jc w:val="center"/>
        </w:trPr>
        <w:tc>
          <w:tcPr>
            <w:tcW w:w="9766" w:type="dxa"/>
            <w:gridSpan w:val="2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11FA7480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基本資料</w:t>
            </w:r>
          </w:p>
        </w:tc>
      </w:tr>
      <w:tr w:rsidR="00390B8B" w:rsidRPr="006B3E9D" w14:paraId="4DF90B7E" w14:textId="77777777" w:rsidTr="00F12316">
        <w:trPr>
          <w:trHeight w:val="454"/>
          <w:jc w:val="center"/>
        </w:trPr>
        <w:tc>
          <w:tcPr>
            <w:tcW w:w="2265" w:type="dxa"/>
            <w:tcBorders>
              <w:right w:val="single" w:sz="4" w:space="0" w:color="auto"/>
            </w:tcBorders>
            <w:vAlign w:val="center"/>
          </w:tcPr>
          <w:p w14:paraId="41AFC26A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功能說明</w:t>
            </w:r>
          </w:p>
        </w:tc>
        <w:tc>
          <w:tcPr>
            <w:tcW w:w="7501" w:type="dxa"/>
            <w:tcBorders>
              <w:left w:val="single" w:sz="4" w:space="0" w:color="auto"/>
            </w:tcBorders>
            <w:vAlign w:val="center"/>
          </w:tcPr>
          <w:p w14:paraId="0EC245B6" w14:textId="74604821" w:rsidR="00390B8B" w:rsidRPr="006B3E9D" w:rsidRDefault="00390B8B" w:rsidP="006B3E9D">
            <w:pPr>
              <w:pStyle w:val="2"/>
              <w:numPr>
                <w:ilvl w:val="0"/>
                <w:numId w:val="0"/>
              </w:numPr>
              <w:snapToGrid w:val="0"/>
              <w:spacing w:line="240" w:lineRule="auto"/>
              <w:contextualSpacing w:val="0"/>
              <w:rPr>
                <w:rFonts w:eastAsia="微軟正黑體" w:cs="Arial"/>
                <w:b w:val="0"/>
                <w:bCs w:val="0"/>
                <w:kern w:val="0"/>
                <w:sz w:val="24"/>
                <w:szCs w:val="24"/>
              </w:rPr>
            </w:pPr>
            <w:bookmarkStart w:id="86" w:name="_Toc168652664"/>
            <w:r w:rsidRPr="006B3E9D">
              <w:rPr>
                <w:rFonts w:eastAsia="微軟正黑體" w:cs="Arial"/>
                <w:b w:val="0"/>
                <w:bCs w:val="0"/>
                <w:kern w:val="0"/>
                <w:sz w:val="24"/>
                <w:szCs w:val="24"/>
              </w:rPr>
              <w:t>查詢</w:t>
            </w:r>
            <w:r w:rsidRPr="006B3E9D">
              <w:rPr>
                <w:rFonts w:eastAsia="微軟正黑體" w:cs="Arial"/>
                <w:b w:val="0"/>
                <w:bCs w:val="0"/>
                <w:kern w:val="0"/>
                <w:sz w:val="24"/>
                <w:szCs w:val="24"/>
              </w:rPr>
              <w:t>B2B</w:t>
            </w:r>
            <w:r w:rsidRPr="006B3E9D">
              <w:rPr>
                <w:rFonts w:eastAsia="微軟正黑體" w:cs="Arial"/>
                <w:b w:val="0"/>
                <w:bCs w:val="0"/>
                <w:kern w:val="0"/>
                <w:sz w:val="24"/>
                <w:szCs w:val="24"/>
              </w:rPr>
              <w:t>功能清單</w:t>
            </w:r>
            <w:bookmarkEnd w:id="86"/>
          </w:p>
        </w:tc>
      </w:tr>
      <w:tr w:rsidR="00390B8B" w:rsidRPr="006B3E9D" w14:paraId="6F2CF300" w14:textId="77777777" w:rsidTr="00F12316">
        <w:trPr>
          <w:trHeight w:val="454"/>
          <w:jc w:val="center"/>
        </w:trPr>
        <w:tc>
          <w:tcPr>
            <w:tcW w:w="2265" w:type="dxa"/>
            <w:tcBorders>
              <w:right w:val="single" w:sz="4" w:space="0" w:color="auto"/>
            </w:tcBorders>
            <w:vAlign w:val="center"/>
          </w:tcPr>
          <w:p w14:paraId="663AB956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系統</w:t>
            </w:r>
            <w:r w:rsidRPr="006B3E9D">
              <w:rPr>
                <w:rFonts w:ascii="Arial" w:eastAsia="微軟正黑體" w:hAnsi="Arial" w:cs="Arial"/>
              </w:rPr>
              <w:t>/</w:t>
            </w:r>
            <w:r w:rsidRPr="006B3E9D">
              <w:rPr>
                <w:rFonts w:ascii="Arial" w:eastAsia="微軟正黑體" w:hAnsi="Arial" w:cs="Arial"/>
              </w:rPr>
              <w:t>提供者</w:t>
            </w:r>
          </w:p>
        </w:tc>
        <w:tc>
          <w:tcPr>
            <w:tcW w:w="7501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5E50CE7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SRM / AP</w:t>
            </w:r>
          </w:p>
        </w:tc>
      </w:tr>
      <w:tr w:rsidR="00390B8B" w:rsidRPr="006B3E9D" w14:paraId="07B472D1" w14:textId="77777777" w:rsidTr="00F12316">
        <w:trPr>
          <w:trHeight w:val="454"/>
          <w:jc w:val="center"/>
        </w:trPr>
        <w:tc>
          <w:tcPr>
            <w:tcW w:w="2265" w:type="dxa"/>
            <w:tcBorders>
              <w:right w:val="single" w:sz="4" w:space="0" w:color="auto"/>
            </w:tcBorders>
            <w:vAlign w:val="center"/>
          </w:tcPr>
          <w:p w14:paraId="2A733539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執行方式</w:t>
            </w:r>
          </w:p>
        </w:tc>
        <w:tc>
          <w:tcPr>
            <w:tcW w:w="7501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0CD86AE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API</w:t>
            </w:r>
          </w:p>
        </w:tc>
      </w:tr>
      <w:tr w:rsidR="00390B8B" w:rsidRPr="006B3E9D" w14:paraId="5719C3CB" w14:textId="77777777" w:rsidTr="00F12316">
        <w:trPr>
          <w:trHeight w:val="454"/>
          <w:jc w:val="center"/>
        </w:trPr>
        <w:tc>
          <w:tcPr>
            <w:tcW w:w="9766" w:type="dxa"/>
            <w:gridSpan w:val="2"/>
            <w:shd w:val="clear" w:color="auto" w:fill="F2F2F2" w:themeFill="background1" w:themeFillShade="F2"/>
            <w:vAlign w:val="center"/>
          </w:tcPr>
          <w:p w14:paraId="30A578D8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設計規格</w:t>
            </w:r>
          </w:p>
        </w:tc>
      </w:tr>
      <w:tr w:rsidR="00390B8B" w:rsidRPr="006B3E9D" w14:paraId="72C0B347" w14:textId="77777777" w:rsidTr="00F12316">
        <w:trPr>
          <w:trHeight w:val="454"/>
          <w:jc w:val="center"/>
        </w:trPr>
        <w:tc>
          <w:tcPr>
            <w:tcW w:w="2265" w:type="dxa"/>
            <w:tcBorders>
              <w:right w:val="single" w:sz="4" w:space="0" w:color="auto"/>
            </w:tcBorders>
            <w:vAlign w:val="center"/>
          </w:tcPr>
          <w:p w14:paraId="12792DF9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  <w:color w:val="000000"/>
              </w:rPr>
              <w:t>API path</w:t>
            </w:r>
          </w:p>
        </w:tc>
        <w:tc>
          <w:tcPr>
            <w:tcW w:w="7501" w:type="dxa"/>
            <w:tcBorders>
              <w:left w:val="single" w:sz="4" w:space="0" w:color="auto"/>
            </w:tcBorders>
            <w:vAlign w:val="center"/>
          </w:tcPr>
          <w:p w14:paraId="4DE55A29" w14:textId="7A282D0B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SupplierMenu</w:t>
            </w:r>
            <w:r w:rsidRPr="006B3E9D">
              <w:rPr>
                <w:rFonts w:ascii="Arial" w:eastAsia="微軟正黑體" w:hAnsi="Arial" w:cs="Arial"/>
                <w:color w:val="000000"/>
              </w:rPr>
              <w:t>/QuerySupplierFunctions</w:t>
            </w:r>
          </w:p>
        </w:tc>
      </w:tr>
      <w:tr w:rsidR="00390B8B" w:rsidRPr="006B3E9D" w14:paraId="091A362B" w14:textId="77777777" w:rsidTr="00F12316">
        <w:trPr>
          <w:trHeight w:val="454"/>
          <w:jc w:val="center"/>
        </w:trPr>
        <w:tc>
          <w:tcPr>
            <w:tcW w:w="2265" w:type="dxa"/>
            <w:tcBorders>
              <w:right w:val="single" w:sz="4" w:space="0" w:color="auto"/>
            </w:tcBorders>
            <w:vAlign w:val="center"/>
          </w:tcPr>
          <w:p w14:paraId="65AAA992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  <w:color w:val="000000"/>
              </w:rPr>
            </w:pPr>
            <w:r w:rsidRPr="006B3E9D">
              <w:rPr>
                <w:rFonts w:ascii="Arial" w:eastAsia="微軟正黑體" w:hAnsi="Arial" w:cs="Arial"/>
              </w:rPr>
              <w:t>檢核邏輯</w:t>
            </w:r>
          </w:p>
        </w:tc>
        <w:tc>
          <w:tcPr>
            <w:tcW w:w="7501" w:type="dxa"/>
            <w:tcBorders>
              <w:left w:val="single" w:sz="4" w:space="0" w:color="auto"/>
            </w:tcBorders>
            <w:vAlign w:val="center"/>
          </w:tcPr>
          <w:p w14:paraId="5F382CC4" w14:textId="21DBF9E6" w:rsidR="00390B8B" w:rsidRPr="006B3E9D" w:rsidRDefault="00390B8B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</w:tr>
      <w:tr w:rsidR="00390B8B" w:rsidRPr="006B3E9D" w14:paraId="3C7217DC" w14:textId="77777777" w:rsidTr="00F12316">
        <w:trPr>
          <w:trHeight w:val="454"/>
          <w:jc w:val="center"/>
        </w:trPr>
        <w:tc>
          <w:tcPr>
            <w:tcW w:w="2265" w:type="dxa"/>
            <w:tcBorders>
              <w:right w:val="single" w:sz="4" w:space="0" w:color="auto"/>
            </w:tcBorders>
            <w:vAlign w:val="center"/>
          </w:tcPr>
          <w:p w14:paraId="4D9CD6BA" w14:textId="77777777" w:rsidR="00390B8B" w:rsidRPr="006B3E9D" w:rsidRDefault="00390B8B" w:rsidP="006B3E9D">
            <w:pPr>
              <w:snapToGrid w:val="0"/>
              <w:jc w:val="both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業務邏輯</w:t>
            </w:r>
          </w:p>
        </w:tc>
        <w:tc>
          <w:tcPr>
            <w:tcW w:w="7501" w:type="dxa"/>
            <w:tcBorders>
              <w:left w:val="single" w:sz="4" w:space="0" w:color="auto"/>
            </w:tcBorders>
            <w:vAlign w:val="center"/>
          </w:tcPr>
          <w:p w14:paraId="14E685E0" w14:textId="637C0CFE" w:rsidR="00390B8B" w:rsidRPr="006B3E9D" w:rsidRDefault="00390B8B" w:rsidP="006B3E9D">
            <w:pPr>
              <w:pStyle w:val="a6"/>
              <w:widowControl/>
              <w:numPr>
                <w:ilvl w:val="0"/>
                <w:numId w:val="936"/>
              </w:numPr>
              <w:snapToGrid w:val="0"/>
              <w:contextualSpacing w:val="0"/>
              <w:rPr>
                <w:rFonts w:eastAsia="微軟正黑體" w:cs="Arial"/>
              </w:rPr>
            </w:pPr>
            <w:r w:rsidRPr="006B3E9D">
              <w:rPr>
                <w:rFonts w:eastAsia="微軟正黑體" w:cs="Arial"/>
              </w:rPr>
              <w:t>呼叫</w:t>
            </w:r>
            <w:r w:rsidRPr="006B3E9D">
              <w:rPr>
                <w:rFonts w:eastAsia="微軟正黑體" w:cs="Arial"/>
              </w:rPr>
              <w:t>SupplierMenuService</w:t>
            </w:r>
            <w:r w:rsidRPr="006B3E9D">
              <w:rPr>
                <w:rFonts w:eastAsia="微軟正黑體" w:cs="Arial"/>
              </w:rPr>
              <w:t>方法</w:t>
            </w:r>
            <w:r w:rsidRPr="006B3E9D">
              <w:rPr>
                <w:rFonts w:eastAsia="微軟正黑體" w:cs="Arial"/>
                <w:color w:val="000000"/>
              </w:rPr>
              <w:t>QuerySupplierFunctions</w:t>
            </w:r>
            <w:r w:rsidRPr="006B3E9D">
              <w:rPr>
                <w:rFonts w:eastAsia="微軟正黑體" w:cs="Arial"/>
              </w:rPr>
              <w:t>。</w:t>
            </w:r>
          </w:p>
          <w:p w14:paraId="6AAA8FDB" w14:textId="5E6FCB85" w:rsidR="00390B8B" w:rsidRPr="006B3E9D" w:rsidRDefault="00390B8B" w:rsidP="006B3E9D">
            <w:pPr>
              <w:pStyle w:val="a6"/>
              <w:widowControl/>
              <w:numPr>
                <w:ilvl w:val="1"/>
                <w:numId w:val="93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帶入參數：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="004412A8" w:rsidRPr="006B3E9D">
              <w:rPr>
                <w:rFonts w:eastAsia="微軟正黑體" w:cs="Arial"/>
              </w:rPr>
              <w:t xml:space="preserve"> CollaborateNo 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、</w:t>
            </w:r>
            <w:r w:rsidRPr="006B3E9D">
              <w:rPr>
                <w:rFonts w:eastAsia="微軟正黑體" w:cs="Arial"/>
                <w:color w:val="000000"/>
              </w:rPr>
              <w:t>{</w:t>
            </w:r>
            <w:r w:rsidRPr="006B3E9D">
              <w:rPr>
                <w:rFonts w:eastAsia="微軟正黑體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="004412A8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G</w:t>
            </w:r>
            <w:r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roupId</w:t>
            </w:r>
            <w:r w:rsidRPr="006B3E9D">
              <w:rPr>
                <w:rFonts w:eastAsia="微軟正黑體" w:cs="Arial"/>
                <w:color w:val="000000"/>
                <w:sz w:val="36"/>
                <w:szCs w:val="32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 or {</w:t>
            </w:r>
            <w:r w:rsidRPr="006B3E9D">
              <w:rPr>
                <w:rFonts w:eastAsia="微軟正黑體" w:cs="Arial"/>
                <w:color w:val="000000"/>
              </w:rPr>
              <w:t>空</w:t>
            </w:r>
            <w:r w:rsidRPr="006B3E9D">
              <w:rPr>
                <w:rFonts w:eastAsia="微軟正黑體" w:cs="Arial"/>
                <w:color w:val="000000"/>
              </w:rPr>
              <w:t>}</w:t>
            </w:r>
            <w:r w:rsidRPr="006B3E9D">
              <w:rPr>
                <w:rFonts w:eastAsia="微軟正黑體" w:cs="Arial"/>
                <w:color w:val="000000"/>
              </w:rPr>
              <w:t>。</w:t>
            </w:r>
          </w:p>
          <w:p w14:paraId="2C5DA837" w14:textId="517E96E0" w:rsidR="00390B8B" w:rsidRPr="006B3E9D" w:rsidRDefault="00AD5A76" w:rsidP="006B3E9D">
            <w:pPr>
              <w:pStyle w:val="a6"/>
              <w:widowControl/>
              <w:numPr>
                <w:ilvl w:val="1"/>
                <w:numId w:val="93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將查詢參數帶入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="004412A8" w:rsidRPr="006B3E9D">
              <w:rPr>
                <w:rFonts w:eastAsia="微軟正黑體" w:cs="Arial"/>
              </w:rPr>
              <w:t>SRM_FUNCTIONMAPPING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</w:rPr>
              <w:t xml:space="preserve"> </w:t>
            </w:r>
            <w:r w:rsidRPr="006B3E9D">
              <w:rPr>
                <w:rFonts w:eastAsia="微軟正黑體" w:cs="Arial"/>
              </w:rPr>
              <w:t>取得符合條件的資料</w:t>
            </w:r>
          </w:p>
          <w:p w14:paraId="4512FBAF" w14:textId="62AFEDA4" w:rsidR="00AD5A76" w:rsidRPr="006B3E9D" w:rsidRDefault="00AD5A76" w:rsidP="006B3E9D">
            <w:pPr>
              <w:pStyle w:val="a6"/>
              <w:widowControl/>
              <w:numPr>
                <w:ilvl w:val="2"/>
                <w:numId w:val="93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[</w:t>
            </w:r>
            <w:r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GROUPID</w:t>
            </w:r>
            <w:r w:rsidRPr="006B3E9D">
              <w:rPr>
                <w:rFonts w:eastAsia="微軟正黑體" w:cs="Arial"/>
                <w:color w:val="000000"/>
              </w:rPr>
              <w:t>] = {</w:t>
            </w:r>
            <w:r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 xml:space="preserve"> </w:t>
            </w:r>
            <w:r w:rsidR="004412A8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G</w:t>
            </w:r>
            <w:r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roupId</w:t>
            </w:r>
            <w:r w:rsidRPr="006B3E9D">
              <w:rPr>
                <w:rFonts w:eastAsia="微軟正黑體" w:cs="Arial"/>
                <w:color w:val="000000"/>
                <w:sz w:val="36"/>
                <w:szCs w:val="32"/>
              </w:rPr>
              <w:t xml:space="preserve"> </w:t>
            </w:r>
            <w:r w:rsidRPr="006B3E9D">
              <w:rPr>
                <w:rFonts w:eastAsia="微軟正黑體" w:cs="Arial"/>
                <w:color w:val="000000"/>
              </w:rPr>
              <w:t>}</w:t>
            </w:r>
          </w:p>
          <w:p w14:paraId="11056293" w14:textId="59F80331" w:rsidR="006D7C63" w:rsidRPr="006B3E9D" w:rsidRDefault="00AD5A76" w:rsidP="006B3E9D">
            <w:pPr>
              <w:pStyle w:val="a6"/>
              <w:widowControl/>
              <w:numPr>
                <w:ilvl w:val="2"/>
                <w:numId w:val="93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[</w:t>
            </w:r>
            <w:r w:rsidR="004412A8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COLLABORATENO</w:t>
            </w:r>
            <w:r w:rsidRPr="006B3E9D">
              <w:rPr>
                <w:rFonts w:eastAsia="微軟正黑體" w:cs="Arial"/>
                <w:color w:val="000000"/>
              </w:rPr>
              <w:t xml:space="preserve">] = { </w:t>
            </w:r>
            <w:r w:rsidR="004412A8" w:rsidRPr="006B3E9D">
              <w:rPr>
                <w:rFonts w:eastAsia="微軟正黑體" w:cs="Arial"/>
              </w:rPr>
              <w:t xml:space="preserve">CollaborateNo </w:t>
            </w:r>
            <w:r w:rsidRPr="006B3E9D">
              <w:rPr>
                <w:rFonts w:eastAsia="微軟正黑體" w:cs="Arial"/>
                <w:color w:val="000000"/>
              </w:rPr>
              <w:t>}</w:t>
            </w:r>
          </w:p>
          <w:p w14:paraId="3FB7D139" w14:textId="78B95FF6" w:rsidR="006D7C63" w:rsidRPr="006B3E9D" w:rsidRDefault="006D7C63" w:rsidP="006B3E9D">
            <w:pPr>
              <w:pStyle w:val="a6"/>
              <w:widowControl/>
              <w:numPr>
                <w:ilvl w:val="2"/>
                <w:numId w:val="93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將查詢結果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="004412A8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B2BSYSTEMFUNCTIONCODE</w:t>
            </w:r>
            <w:r w:rsidRPr="006B3E9D">
              <w:rPr>
                <w:rFonts w:eastAsia="微軟正黑體" w:cs="Arial"/>
                <w:color w:val="000000"/>
              </w:rPr>
              <w:t xml:space="preserve">] </w:t>
            </w:r>
            <w:r w:rsidRPr="006B3E9D">
              <w:rPr>
                <w:rFonts w:eastAsia="微軟正黑體" w:cs="Arial"/>
                <w:color w:val="000000"/>
              </w:rPr>
              <w:t>紀錄。</w:t>
            </w:r>
          </w:p>
          <w:p w14:paraId="3C49336C" w14:textId="7C7ABD5D" w:rsidR="006D7C63" w:rsidRPr="006B3E9D" w:rsidRDefault="006D7C63" w:rsidP="006B3E9D">
            <w:pPr>
              <w:pStyle w:val="a6"/>
              <w:widowControl/>
              <w:numPr>
                <w:ilvl w:val="1"/>
                <w:numId w:val="93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lastRenderedPageBreak/>
              <w:t>帶出所有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="004412A8" w:rsidRPr="006B3E9D">
              <w:rPr>
                <w:rFonts w:eastAsia="微軟正黑體" w:cs="Arial"/>
                <w:color w:val="1F1F1F"/>
                <w:szCs w:val="24"/>
                <w:shd w:val="clear" w:color="auto" w:fill="FFFFFF"/>
              </w:rPr>
              <w:t>SRM_SYSTEMFUNCTION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>內</w:t>
            </w:r>
            <w:r w:rsidRPr="006B3E9D">
              <w:rPr>
                <w:rFonts w:eastAsia="微軟正黑體" w:cs="Arial"/>
                <w:color w:val="000000"/>
              </w:rPr>
              <w:t>[STATUS]=1</w:t>
            </w:r>
            <w:r w:rsidRPr="006B3E9D">
              <w:rPr>
                <w:rFonts w:eastAsia="微軟正黑體" w:cs="Arial"/>
                <w:color w:val="000000"/>
              </w:rPr>
              <w:t>的資料。</w:t>
            </w:r>
          </w:p>
          <w:p w14:paraId="7AC0405D" w14:textId="63D4FCDB" w:rsidR="006D7C63" w:rsidRPr="006B3E9D" w:rsidRDefault="000A3B5A" w:rsidP="006B3E9D">
            <w:pPr>
              <w:pStyle w:val="a6"/>
              <w:widowControl/>
              <w:numPr>
                <w:ilvl w:val="1"/>
                <w:numId w:val="937"/>
              </w:numPr>
              <w:snapToGrid w:val="0"/>
              <w:contextualSpacing w:val="0"/>
              <w:rPr>
                <w:rFonts w:eastAsia="微軟正黑體" w:cs="Arial"/>
                <w:color w:val="000000"/>
              </w:rPr>
            </w:pPr>
            <w:r w:rsidRPr="006B3E9D">
              <w:rPr>
                <w:rFonts w:eastAsia="微軟正黑體" w:cs="Arial"/>
                <w:color w:val="000000"/>
              </w:rPr>
              <w:t>如果有設定的</w:t>
            </w:r>
            <w:r w:rsidRPr="006B3E9D">
              <w:rPr>
                <w:rFonts w:eastAsia="微軟正黑體" w:cs="Arial"/>
                <w:color w:val="000000"/>
              </w:rPr>
              <w:t>mapping</w:t>
            </w:r>
            <w:r w:rsidRPr="006B3E9D">
              <w:rPr>
                <w:rFonts w:eastAsia="微軟正黑體" w:cs="Arial"/>
                <w:color w:val="000000"/>
              </w:rPr>
              <w:t>資料</w:t>
            </w:r>
            <w:r w:rsidR="006D7C63" w:rsidRPr="006B3E9D">
              <w:rPr>
                <w:rFonts w:eastAsia="微軟正黑體" w:cs="Arial"/>
                <w:color w:val="000000"/>
              </w:rPr>
              <w:t>{</w:t>
            </w:r>
            <w:r w:rsidR="006D7C63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 xml:space="preserve"> </w:t>
            </w:r>
            <w:r w:rsidR="004412A8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B</w:t>
            </w:r>
            <w:r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2bFunctionMapping.</w:t>
            </w:r>
            <w:r w:rsidR="004412A8"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B</w:t>
            </w:r>
            <w:r w:rsidRPr="006B3E9D">
              <w:rPr>
                <w:rFonts w:eastAsia="微軟正黑體" w:cs="Arial"/>
                <w:color w:val="000000"/>
                <w:szCs w:val="24"/>
                <w:shd w:val="clear" w:color="auto" w:fill="FFFFFF"/>
              </w:rPr>
              <w:t>2bSystemFunctionCodes</w:t>
            </w:r>
            <w:r w:rsidR="006D7C63" w:rsidRPr="006B3E9D">
              <w:rPr>
                <w:rFonts w:eastAsia="微軟正黑體" w:cs="Arial"/>
                <w:color w:val="000000"/>
              </w:rPr>
              <w:t xml:space="preserve"> } </w:t>
            </w:r>
            <w:r w:rsidRPr="006B3E9D">
              <w:rPr>
                <w:rFonts w:eastAsia="微軟正黑體" w:cs="Arial"/>
                <w:color w:val="000000"/>
              </w:rPr>
              <w:t>與</w:t>
            </w:r>
            <w:r w:rsidRPr="006B3E9D">
              <w:rPr>
                <w:rFonts w:eastAsia="微軟正黑體" w:cs="Arial"/>
                <w:color w:val="000000"/>
              </w:rPr>
              <w:t>[</w:t>
            </w:r>
            <w:r w:rsidR="00242E3D" w:rsidRPr="006B3E9D">
              <w:rPr>
                <w:rFonts w:eastAsia="微軟正黑體" w:cs="Arial"/>
                <w:color w:val="1F1F1F"/>
                <w:szCs w:val="24"/>
                <w:shd w:val="clear" w:color="auto" w:fill="FFFFFF"/>
              </w:rPr>
              <w:t>SRM_SYSTEMFUNCTION</w:t>
            </w:r>
            <w:r w:rsidRPr="006B3E9D">
              <w:rPr>
                <w:rFonts w:eastAsia="微軟正黑體" w:cs="Arial"/>
                <w:color w:val="000000"/>
              </w:rPr>
              <w:t>]</w:t>
            </w:r>
            <w:r w:rsidRPr="006B3E9D">
              <w:rPr>
                <w:rFonts w:eastAsia="微軟正黑體" w:cs="Arial"/>
                <w:color w:val="000000"/>
              </w:rPr>
              <w:t>做結合</w:t>
            </w:r>
            <w:r w:rsidRPr="006B3E9D">
              <w:rPr>
                <w:rFonts w:eastAsia="微軟正黑體" w:cs="Arial"/>
                <w:color w:val="000000"/>
              </w:rPr>
              <w:t>,</w:t>
            </w:r>
            <w:r w:rsidRPr="006B3E9D">
              <w:rPr>
                <w:rFonts w:eastAsia="微軟正黑體" w:cs="Arial"/>
                <w:color w:val="000000"/>
              </w:rPr>
              <w:t>將重疊資料視為被選上的資料。</w:t>
            </w:r>
          </w:p>
        </w:tc>
      </w:tr>
    </w:tbl>
    <w:p w14:paraId="000A384E" w14:textId="77777777" w:rsidR="00390B8B" w:rsidRPr="006B3E9D" w:rsidRDefault="00390B8B" w:rsidP="006B3E9D">
      <w:pPr>
        <w:snapToGrid w:val="0"/>
        <w:rPr>
          <w:rFonts w:ascii="Arial" w:eastAsia="微軟正黑體" w:hAnsi="Arial" w:cs="Arial"/>
        </w:rPr>
      </w:pPr>
    </w:p>
    <w:p w14:paraId="5636D256" w14:textId="77777777" w:rsidR="000D7420" w:rsidRPr="006B3E9D" w:rsidRDefault="000D7420" w:rsidP="006B3E9D">
      <w:pPr>
        <w:snapToGrid w:val="0"/>
        <w:rPr>
          <w:rFonts w:ascii="Arial" w:eastAsia="微軟正黑體" w:hAnsi="Arial" w:cs="Arial"/>
          <w:b/>
          <w:bCs/>
        </w:rPr>
      </w:pPr>
    </w:p>
    <w:p w14:paraId="46C5B673" w14:textId="77777777" w:rsidR="00B04F29" w:rsidRPr="006B3E9D" w:rsidRDefault="00B04F29" w:rsidP="006B3E9D">
      <w:pPr>
        <w:snapToGrid w:val="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br w:type="page"/>
      </w:r>
    </w:p>
    <w:p w14:paraId="29F53E7C" w14:textId="77777777" w:rsidR="00B04F29" w:rsidRPr="006B3E9D" w:rsidRDefault="00B04F29" w:rsidP="006B3E9D">
      <w:pPr>
        <w:pStyle w:val="10"/>
        <w:snapToGrid w:val="0"/>
        <w:spacing w:line="240" w:lineRule="auto"/>
        <w:contextualSpacing w:val="0"/>
        <w:rPr>
          <w:rFonts w:eastAsia="微軟正黑體" w:cs="Arial"/>
        </w:rPr>
      </w:pPr>
      <w:bookmarkStart w:id="87" w:name="_Toc155197453"/>
      <w:bookmarkStart w:id="88" w:name="_Toc156984392"/>
      <w:bookmarkStart w:id="89" w:name="_Toc168652665"/>
      <w:r w:rsidRPr="006B3E9D">
        <w:rPr>
          <w:rFonts w:eastAsia="微軟正黑體" w:cs="Arial"/>
        </w:rPr>
        <w:lastRenderedPageBreak/>
        <w:t>錯誤訊息代碼</w:t>
      </w:r>
      <w:bookmarkEnd w:id="87"/>
      <w:bookmarkEnd w:id="88"/>
      <w:bookmarkEnd w:id="89"/>
    </w:p>
    <w:tbl>
      <w:tblPr>
        <w:tblW w:w="976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86"/>
        <w:gridCol w:w="3544"/>
        <w:gridCol w:w="3260"/>
        <w:gridCol w:w="1276"/>
      </w:tblGrid>
      <w:tr w:rsidR="00B04F29" w:rsidRPr="006B3E9D" w14:paraId="7C94ABB5" w14:textId="77777777" w:rsidTr="00D02AE1">
        <w:trPr>
          <w:trHeight w:val="454"/>
          <w:jc w:val="center"/>
          <w:ins w:id="90" w:author="Willy Lee" w:date="2023-12-21T18:00:00Z"/>
        </w:trPr>
        <w:tc>
          <w:tcPr>
            <w:tcW w:w="1686" w:type="dxa"/>
            <w:shd w:val="clear" w:color="auto" w:fill="F2F2F2" w:themeFill="background1" w:themeFillShade="F2"/>
            <w:vAlign w:val="center"/>
          </w:tcPr>
          <w:p w14:paraId="406AD351" w14:textId="77777777" w:rsidR="00B04F29" w:rsidRPr="006B3E9D" w:rsidRDefault="00B04F29" w:rsidP="006B3E9D">
            <w:pPr>
              <w:snapToGrid w:val="0"/>
              <w:rPr>
                <w:ins w:id="91" w:author="Willy Lee" w:date="2023-12-21T18:00:00Z"/>
                <w:rFonts w:ascii="Arial" w:eastAsia="微軟正黑體" w:hAnsi="Arial" w:cs="Arial"/>
                <w:b/>
              </w:rPr>
            </w:pPr>
            <w:r w:rsidRPr="006B3E9D">
              <w:rPr>
                <w:rFonts w:ascii="Arial" w:eastAsia="微軟正黑體" w:hAnsi="Arial" w:cs="Arial"/>
                <w:b/>
              </w:rPr>
              <w:t>錯誤代碼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5D39B413" w14:textId="77777777" w:rsidR="00B04F29" w:rsidRPr="006B3E9D" w:rsidRDefault="00B04F29" w:rsidP="006B3E9D">
            <w:pPr>
              <w:snapToGrid w:val="0"/>
              <w:rPr>
                <w:ins w:id="92" w:author="Willy Lee" w:date="2023-12-21T18:00:00Z"/>
                <w:rFonts w:ascii="Arial" w:eastAsia="微軟正黑體" w:hAnsi="Arial" w:cs="Arial"/>
                <w:b/>
              </w:rPr>
            </w:pPr>
            <w:r w:rsidRPr="006B3E9D">
              <w:rPr>
                <w:rFonts w:ascii="Arial" w:eastAsia="微軟正黑體" w:hAnsi="Arial" w:cs="Arial"/>
                <w:b/>
              </w:rPr>
              <w:t>錯誤訊息</w:t>
            </w:r>
          </w:p>
        </w:tc>
        <w:tc>
          <w:tcPr>
            <w:tcW w:w="3260" w:type="dxa"/>
            <w:shd w:val="clear" w:color="auto" w:fill="F2F2F2" w:themeFill="background1" w:themeFillShade="F2"/>
            <w:vAlign w:val="center"/>
          </w:tcPr>
          <w:p w14:paraId="09BE1B17" w14:textId="77777777" w:rsidR="00B04F29" w:rsidRPr="006B3E9D" w:rsidRDefault="00B04F29" w:rsidP="006B3E9D">
            <w:pPr>
              <w:snapToGrid w:val="0"/>
              <w:rPr>
                <w:ins w:id="93" w:author="Willy Lee" w:date="2023-12-21T18:00:00Z"/>
                <w:rFonts w:ascii="Arial" w:eastAsia="微軟正黑體" w:hAnsi="Arial" w:cs="Arial"/>
                <w:b/>
              </w:rPr>
            </w:pPr>
            <w:r w:rsidRPr="006B3E9D">
              <w:rPr>
                <w:rFonts w:ascii="Arial" w:eastAsia="微軟正黑體" w:hAnsi="Arial" w:cs="Arial"/>
                <w:b/>
              </w:rPr>
              <w:t>用意</w:t>
            </w:r>
          </w:p>
        </w:tc>
        <w:tc>
          <w:tcPr>
            <w:tcW w:w="1276" w:type="dxa"/>
            <w:shd w:val="clear" w:color="auto" w:fill="F2F2F2" w:themeFill="background1" w:themeFillShade="F2"/>
            <w:vAlign w:val="center"/>
          </w:tcPr>
          <w:p w14:paraId="5D220131" w14:textId="77777777" w:rsidR="00B04F29" w:rsidRPr="006B3E9D" w:rsidRDefault="00B04F29" w:rsidP="006B3E9D">
            <w:pPr>
              <w:snapToGrid w:val="0"/>
              <w:rPr>
                <w:ins w:id="94" w:author="Willy Lee" w:date="2023-12-21T18:00:00Z"/>
                <w:rFonts w:ascii="Arial" w:eastAsia="微軟正黑體" w:hAnsi="Arial" w:cs="Arial"/>
                <w:b/>
              </w:rPr>
            </w:pPr>
            <w:r w:rsidRPr="006B3E9D">
              <w:rPr>
                <w:rFonts w:ascii="Arial" w:eastAsia="微軟正黑體" w:hAnsi="Arial" w:cs="Arial"/>
                <w:b/>
              </w:rPr>
              <w:t>HTTP Status Code</w:t>
            </w:r>
          </w:p>
        </w:tc>
      </w:tr>
      <w:tr w:rsidR="00D73310" w:rsidRPr="006B3E9D" w14:paraId="0C60446D" w14:textId="77777777" w:rsidTr="00D02AE1">
        <w:trPr>
          <w:trHeight w:val="454"/>
          <w:jc w:val="center"/>
        </w:trPr>
        <w:tc>
          <w:tcPr>
            <w:tcW w:w="1686" w:type="dxa"/>
            <w:shd w:val="clear" w:color="auto" w:fill="FFFFFF" w:themeFill="background1"/>
          </w:tcPr>
          <w:p w14:paraId="6E8C4912" w14:textId="292E03A6" w:rsidR="00D73310" w:rsidRPr="006B3E9D" w:rsidRDefault="00D73310" w:rsidP="006B3E9D">
            <w:pPr>
              <w:snapToGrid w:val="0"/>
              <w:rPr>
                <w:rFonts w:ascii="Arial" w:eastAsia="微軟正黑體" w:hAnsi="Arial" w:cs="Arial"/>
                <w:b/>
              </w:rPr>
            </w:pPr>
            <w:r w:rsidRPr="006B3E9D">
              <w:rPr>
                <w:rFonts w:ascii="Arial" w:eastAsia="微軟正黑體" w:hAnsi="Arial" w:cs="Arial"/>
                <w:color w:val="000000" w:themeColor="text1"/>
              </w:rPr>
              <w:t>SRM-0001</w:t>
            </w:r>
          </w:p>
        </w:tc>
        <w:tc>
          <w:tcPr>
            <w:tcW w:w="3544" w:type="dxa"/>
            <w:shd w:val="clear" w:color="auto" w:fill="FFFFFF" w:themeFill="background1"/>
          </w:tcPr>
          <w:p w14:paraId="16DC1D38" w14:textId="654EBABD" w:rsidR="00D73310" w:rsidRPr="006B3E9D" w:rsidRDefault="00D73310" w:rsidP="006B3E9D">
            <w:pPr>
              <w:snapToGrid w:val="0"/>
              <w:rPr>
                <w:rFonts w:ascii="Arial" w:eastAsia="微軟正黑體" w:hAnsi="Arial" w:cs="Arial"/>
                <w:b/>
              </w:rPr>
            </w:pPr>
            <w:r w:rsidRPr="006B3E9D">
              <w:rPr>
                <w:rFonts w:ascii="Arial" w:eastAsia="微軟正黑體" w:hAnsi="Arial" w:cs="Arial"/>
              </w:rPr>
              <w:t>缺少必要欄位資訊</w:t>
            </w:r>
          </w:p>
        </w:tc>
        <w:tc>
          <w:tcPr>
            <w:tcW w:w="3260" w:type="dxa"/>
            <w:shd w:val="clear" w:color="auto" w:fill="FFFFFF" w:themeFill="background1"/>
          </w:tcPr>
          <w:p w14:paraId="1559B38E" w14:textId="185ED0C9" w:rsidR="00D73310" w:rsidRPr="006B3E9D" w:rsidRDefault="00D73310" w:rsidP="006B3E9D">
            <w:pPr>
              <w:snapToGrid w:val="0"/>
              <w:rPr>
                <w:rFonts w:ascii="Arial" w:eastAsia="微軟正黑體" w:hAnsi="Arial" w:cs="Arial"/>
                <w:b/>
              </w:rPr>
            </w:pPr>
            <w:r w:rsidRPr="006B3E9D">
              <w:rPr>
                <w:rFonts w:ascii="Arial" w:eastAsia="微軟正黑體" w:hAnsi="Arial" w:cs="Arial"/>
              </w:rPr>
              <w:t>API</w:t>
            </w:r>
            <w:r w:rsidRPr="006B3E9D">
              <w:rPr>
                <w:rFonts w:ascii="Arial" w:eastAsia="微軟正黑體" w:hAnsi="Arial" w:cs="Arial"/>
              </w:rPr>
              <w:t>未接到必填欄位時</w:t>
            </w:r>
          </w:p>
        </w:tc>
        <w:tc>
          <w:tcPr>
            <w:tcW w:w="1276" w:type="dxa"/>
            <w:shd w:val="clear" w:color="auto" w:fill="FFFFFF" w:themeFill="background1"/>
          </w:tcPr>
          <w:p w14:paraId="2D4A09A2" w14:textId="087C669F" w:rsidR="00D73310" w:rsidRPr="006B3E9D" w:rsidRDefault="00D73310" w:rsidP="006B3E9D">
            <w:pPr>
              <w:snapToGrid w:val="0"/>
              <w:rPr>
                <w:rFonts w:ascii="Arial" w:eastAsia="微軟正黑體" w:hAnsi="Arial" w:cs="Arial"/>
                <w:b/>
              </w:rPr>
            </w:pPr>
            <w:r w:rsidRPr="006B3E9D">
              <w:rPr>
                <w:rFonts w:ascii="Arial" w:eastAsia="微軟正黑體" w:hAnsi="Arial" w:cs="Arial"/>
              </w:rPr>
              <w:t>400</w:t>
            </w:r>
          </w:p>
        </w:tc>
      </w:tr>
    </w:tbl>
    <w:p w14:paraId="1CD481F4" w14:textId="77777777" w:rsidR="00B04F29" w:rsidRPr="006B3E9D" w:rsidRDefault="00B04F29" w:rsidP="006B3E9D">
      <w:pPr>
        <w:snapToGrid w:val="0"/>
        <w:rPr>
          <w:rFonts w:ascii="Arial" w:eastAsia="微軟正黑體" w:hAnsi="Arial" w:cs="Arial"/>
        </w:rPr>
      </w:pPr>
    </w:p>
    <w:p w14:paraId="1F8A3A12" w14:textId="77777777" w:rsidR="00B04F29" w:rsidRPr="006B3E9D" w:rsidRDefault="00B04F29" w:rsidP="006B3E9D">
      <w:pPr>
        <w:snapToGrid w:val="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</w:rPr>
        <w:br w:type="page"/>
      </w:r>
    </w:p>
    <w:p w14:paraId="14E28282" w14:textId="77777777" w:rsidR="00B04F29" w:rsidRPr="006B3E9D" w:rsidRDefault="00B04F29" w:rsidP="006B3E9D">
      <w:pPr>
        <w:pStyle w:val="10"/>
        <w:snapToGrid w:val="0"/>
        <w:spacing w:line="240" w:lineRule="auto"/>
        <w:contextualSpacing w:val="0"/>
        <w:rPr>
          <w:rFonts w:eastAsia="微軟正黑體" w:cs="Arial"/>
        </w:rPr>
      </w:pPr>
      <w:bookmarkStart w:id="95" w:name="_Toc155197454"/>
      <w:bookmarkStart w:id="96" w:name="_Toc156984393"/>
      <w:bookmarkStart w:id="97" w:name="_Toc168652666"/>
      <w:r w:rsidRPr="006B3E9D">
        <w:rPr>
          <w:rFonts w:eastAsia="微軟正黑體" w:cs="Arial"/>
        </w:rPr>
        <w:lastRenderedPageBreak/>
        <w:t>角色權限代碼</w:t>
      </w:r>
      <w:bookmarkEnd w:id="95"/>
      <w:bookmarkEnd w:id="96"/>
      <w:bookmarkEnd w:id="97"/>
    </w:p>
    <w:tbl>
      <w:tblPr>
        <w:tblpPr w:leftFromText="180" w:rightFromText="180" w:vertAnchor="text" w:tblpY="109"/>
        <w:tblW w:w="99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44"/>
        <w:gridCol w:w="2693"/>
        <w:gridCol w:w="1843"/>
        <w:gridCol w:w="1843"/>
      </w:tblGrid>
      <w:tr w:rsidR="00242E3D" w:rsidRPr="006B3E9D" w14:paraId="648BF4E2" w14:textId="77777777" w:rsidTr="00B1248A">
        <w:trPr>
          <w:trHeight w:val="454"/>
          <w:ins w:id="98" w:author="Willy Lee" w:date="2023-12-21T18:00:00Z"/>
        </w:trPr>
        <w:tc>
          <w:tcPr>
            <w:tcW w:w="3544" w:type="dxa"/>
            <w:shd w:val="clear" w:color="auto" w:fill="F2F2F2" w:themeFill="background1" w:themeFillShade="F2"/>
            <w:vAlign w:val="center"/>
          </w:tcPr>
          <w:p w14:paraId="7B6BF271" w14:textId="77777777" w:rsidR="00242E3D" w:rsidRPr="006B3E9D" w:rsidRDefault="00242E3D" w:rsidP="006B3E9D">
            <w:pPr>
              <w:snapToGrid w:val="0"/>
              <w:rPr>
                <w:ins w:id="99" w:author="Willy Lee" w:date="2023-12-21T18:00:00Z"/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PermissionCode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7740C505" w14:textId="77777777" w:rsidR="00242E3D" w:rsidRPr="006B3E9D" w:rsidRDefault="00242E3D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SystemFunctionCode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0AD34748" w14:textId="77777777" w:rsidR="00242E3D" w:rsidRPr="006B3E9D" w:rsidRDefault="00242E3D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SystemCode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66624F60" w14:textId="77777777" w:rsidR="00242E3D" w:rsidRPr="006B3E9D" w:rsidRDefault="00242E3D" w:rsidP="006B3E9D">
            <w:pPr>
              <w:snapToGrid w:val="0"/>
              <w:rPr>
                <w:rFonts w:ascii="Arial" w:eastAsia="微軟正黑體" w:hAnsi="Arial" w:cs="Arial"/>
                <w:b/>
                <w:bCs/>
              </w:rPr>
            </w:pPr>
            <w:r w:rsidRPr="006B3E9D">
              <w:rPr>
                <w:rFonts w:ascii="Arial" w:eastAsia="微軟正黑體" w:hAnsi="Arial" w:cs="Arial"/>
                <w:b/>
                <w:bCs/>
              </w:rPr>
              <w:t>說明</w:t>
            </w:r>
          </w:p>
        </w:tc>
      </w:tr>
      <w:tr w:rsidR="00242E3D" w:rsidRPr="006B3E9D" w14:paraId="1FE54DF8" w14:textId="77777777" w:rsidTr="00B1248A">
        <w:trPr>
          <w:trHeight w:val="454"/>
        </w:trPr>
        <w:tc>
          <w:tcPr>
            <w:tcW w:w="3544" w:type="dxa"/>
            <w:shd w:val="clear" w:color="auto" w:fill="FFFFFF" w:themeFill="background1"/>
          </w:tcPr>
          <w:p w14:paraId="683E683A" w14:textId="77777777" w:rsidR="00242E3D" w:rsidRPr="006B3E9D" w:rsidRDefault="00242E3D" w:rsidP="006B3E9D">
            <w:pPr>
              <w:tabs>
                <w:tab w:val="left" w:pos="2543"/>
              </w:tabs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SRM-TX-0311</w:t>
            </w:r>
          </w:p>
        </w:tc>
        <w:tc>
          <w:tcPr>
            <w:tcW w:w="2693" w:type="dxa"/>
            <w:shd w:val="clear" w:color="auto" w:fill="FFFFFF" w:themeFill="background1"/>
          </w:tcPr>
          <w:p w14:paraId="3D316904" w14:textId="77777777" w:rsidR="00242E3D" w:rsidRPr="006B3E9D" w:rsidRDefault="00242E3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SRM-TX-0311</w:t>
            </w:r>
          </w:p>
        </w:tc>
        <w:tc>
          <w:tcPr>
            <w:tcW w:w="1843" w:type="dxa"/>
            <w:shd w:val="clear" w:color="auto" w:fill="FFFFFF" w:themeFill="background1"/>
          </w:tcPr>
          <w:p w14:paraId="2B96802B" w14:textId="77777777" w:rsidR="00242E3D" w:rsidRPr="006B3E9D" w:rsidRDefault="00242E3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</w:t>
            </w:r>
          </w:p>
        </w:tc>
        <w:tc>
          <w:tcPr>
            <w:tcW w:w="1843" w:type="dxa"/>
            <w:shd w:val="clear" w:color="auto" w:fill="FFFFFF" w:themeFill="background1"/>
          </w:tcPr>
          <w:p w14:paraId="47BFB090" w14:textId="77777777" w:rsidR="00242E3D" w:rsidRPr="006B3E9D" w:rsidRDefault="00242E3D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進入功能</w:t>
            </w:r>
          </w:p>
        </w:tc>
      </w:tr>
    </w:tbl>
    <w:p w14:paraId="50B57105" w14:textId="61658A63" w:rsidR="00B04F29" w:rsidRPr="006B3E9D" w:rsidRDefault="00B04F29" w:rsidP="006B3E9D">
      <w:pPr>
        <w:snapToGrid w:val="0"/>
        <w:rPr>
          <w:rFonts w:ascii="Arial" w:eastAsia="微軟正黑體" w:hAnsi="Arial" w:cs="Arial"/>
        </w:rPr>
      </w:pPr>
    </w:p>
    <w:p w14:paraId="5BBDA4B5" w14:textId="77777777" w:rsidR="00B04F29" w:rsidRPr="006B3E9D" w:rsidRDefault="00B04F29" w:rsidP="006B3E9D">
      <w:pPr>
        <w:pStyle w:val="10"/>
        <w:snapToGrid w:val="0"/>
        <w:spacing w:line="240" w:lineRule="auto"/>
        <w:contextualSpacing w:val="0"/>
        <w:rPr>
          <w:rFonts w:eastAsia="微軟正黑體" w:cs="Arial"/>
        </w:rPr>
      </w:pPr>
      <w:bookmarkStart w:id="100" w:name="_Toc155197457"/>
      <w:bookmarkStart w:id="101" w:name="_Toc156984394"/>
      <w:bookmarkStart w:id="102" w:name="_Toc168652667"/>
      <w:r w:rsidRPr="006B3E9D">
        <w:rPr>
          <w:rFonts w:eastAsia="微軟正黑體" w:cs="Arial"/>
        </w:rPr>
        <w:lastRenderedPageBreak/>
        <w:t>Database Design</w:t>
      </w:r>
      <w:bookmarkEnd w:id="100"/>
      <w:bookmarkEnd w:id="101"/>
      <w:bookmarkEnd w:id="102"/>
    </w:p>
    <w:p w14:paraId="15649012" w14:textId="77777777" w:rsidR="00B04F29" w:rsidRPr="006B3E9D" w:rsidRDefault="00B04F29" w:rsidP="006B3E9D">
      <w:pPr>
        <w:pStyle w:val="2"/>
        <w:snapToGrid w:val="0"/>
        <w:spacing w:line="240" w:lineRule="auto"/>
        <w:contextualSpacing w:val="0"/>
        <w:rPr>
          <w:rFonts w:eastAsia="微軟正黑體" w:cs="Arial"/>
        </w:rPr>
      </w:pPr>
      <w:bookmarkStart w:id="103" w:name="_Toc455500858"/>
      <w:bookmarkStart w:id="104" w:name="_Toc486547529"/>
      <w:bookmarkStart w:id="105" w:name="_Toc151476156"/>
      <w:bookmarkStart w:id="106" w:name="_Toc155197458"/>
      <w:bookmarkStart w:id="107" w:name="_Toc156984395"/>
      <w:bookmarkStart w:id="108" w:name="_Toc168652668"/>
      <w:r w:rsidRPr="006B3E9D">
        <w:rPr>
          <w:rFonts w:eastAsia="微軟正黑體" w:cs="Arial"/>
        </w:rPr>
        <w:t>Database Tables Diagram</w:t>
      </w:r>
      <w:bookmarkEnd w:id="103"/>
      <w:bookmarkEnd w:id="104"/>
      <w:bookmarkEnd w:id="105"/>
      <w:bookmarkEnd w:id="106"/>
      <w:bookmarkEnd w:id="107"/>
      <w:bookmarkEnd w:id="108"/>
    </w:p>
    <w:p w14:paraId="4DF7AD9F" w14:textId="05839359" w:rsidR="00B04F29" w:rsidRPr="006B3E9D" w:rsidRDefault="00CB77AC" w:rsidP="006B3E9D">
      <w:pPr>
        <w:snapToGrid w:val="0"/>
        <w:rPr>
          <w:rFonts w:ascii="Arial" w:eastAsia="微軟正黑體" w:hAnsi="Arial" w:cs="Arial"/>
        </w:rPr>
      </w:pPr>
      <w:r w:rsidRPr="006B3E9D">
        <w:rPr>
          <w:rFonts w:ascii="Arial" w:eastAsia="微軟正黑體" w:hAnsi="Arial" w:cs="Arial"/>
          <w:noProof/>
        </w:rPr>
        <w:drawing>
          <wp:inline distT="0" distB="0" distL="0" distR="0" wp14:anchorId="23B8626C" wp14:editId="654023F2">
            <wp:extent cx="6188710" cy="4550611"/>
            <wp:effectExtent l="0" t="0" r="0" b="0"/>
            <wp:docPr id="751286630" name="圖片 5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86630" name="圖片 5" descr="一張含有 文字, 螢幕擷取畫面, 設計 的圖片&#10;&#10;自動產生的描述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1"/>
                    <a:stretch/>
                  </pic:blipFill>
                  <pic:spPr bwMode="auto">
                    <a:xfrm>
                      <a:off x="0" y="0"/>
                      <a:ext cx="6188710" cy="455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C979C" w14:textId="77777777" w:rsidR="00B04F29" w:rsidRPr="006B3E9D" w:rsidRDefault="00B04F29" w:rsidP="006B3E9D">
      <w:pPr>
        <w:pStyle w:val="2"/>
        <w:snapToGrid w:val="0"/>
        <w:spacing w:line="240" w:lineRule="auto"/>
        <w:contextualSpacing w:val="0"/>
        <w:rPr>
          <w:rFonts w:eastAsia="微軟正黑體" w:cs="Arial"/>
        </w:rPr>
      </w:pPr>
      <w:bookmarkStart w:id="109" w:name="_Toc151476157"/>
      <w:bookmarkStart w:id="110" w:name="_Toc155197459"/>
      <w:bookmarkStart w:id="111" w:name="_Toc156984396"/>
      <w:bookmarkStart w:id="112" w:name="_Toc168652669"/>
      <w:r w:rsidRPr="006B3E9D">
        <w:rPr>
          <w:rFonts w:eastAsia="微軟正黑體" w:cs="Arial"/>
        </w:rPr>
        <w:t>Database Tables Schema</w:t>
      </w:r>
      <w:bookmarkEnd w:id="109"/>
      <w:bookmarkEnd w:id="110"/>
      <w:bookmarkEnd w:id="111"/>
      <w:bookmarkEnd w:id="112"/>
    </w:p>
    <w:p w14:paraId="10E11643" w14:textId="7F163FA1" w:rsidR="00B04F29" w:rsidRPr="006B3E9D" w:rsidRDefault="0049486F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113" w:name="_Toc168652670"/>
      <w:r w:rsidRPr="006B3E9D">
        <w:rPr>
          <w:rFonts w:eastAsia="微軟正黑體" w:cs="Arial"/>
        </w:rPr>
        <w:t>Table [SRM_COLLABORATION]</w:t>
      </w:r>
      <w:r w:rsidRPr="006B3E9D">
        <w:rPr>
          <w:rFonts w:eastAsia="微軟正黑體" w:cs="Arial"/>
        </w:rPr>
        <w:t>關聯共用主檔</w:t>
      </w:r>
      <w:bookmarkEnd w:id="113"/>
    </w:p>
    <w:tbl>
      <w:tblPr>
        <w:tblW w:w="9736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49486F" w:rsidRPr="006B3E9D" w14:paraId="7DF23629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61515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7B45E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Data Type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5CF6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Mandatory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62F23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Description</w:t>
            </w:r>
          </w:p>
        </w:tc>
      </w:tr>
      <w:tr w:rsidR="0049486F" w:rsidRPr="006B3E9D" w14:paraId="4DAC80CA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14C67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COLLABORATIONNO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0EC1E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NUMBER(20)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32CD9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05AC3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關聯共用主檔編號</w:t>
            </w:r>
          </w:p>
        </w:tc>
      </w:tr>
      <w:tr w:rsidR="0049486F" w:rsidRPr="006B3E9D" w14:paraId="663B0E12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D591C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COLLABORATIONCODE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47968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669B4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5FAB4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關聯共用主檔類型代碼</w:t>
            </w:r>
          </w:p>
        </w:tc>
      </w:tr>
      <w:tr w:rsidR="0049486F" w:rsidRPr="006B3E9D" w14:paraId="5B9CEEFF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97C0C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COLLABORATESTATUS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CC406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NUMBER(4,0)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CF97A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F978D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合作狀態代碼</w:t>
            </w:r>
            <w:r w:rsidRPr="006B3E9D">
              <w:rPr>
                <w:rFonts w:ascii="Arial" w:eastAsia="微軟正黑體" w:hAnsi="Arial" w:cs="Arial"/>
              </w:rPr>
              <w:t>(15)</w:t>
            </w:r>
          </w:p>
        </w:tc>
      </w:tr>
      <w:tr w:rsidR="0049486F" w:rsidRPr="006B3E9D" w14:paraId="4EF8CE58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899D4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DESCRIPTION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62A0A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NVARCHAR2(512)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BAF36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1969B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其它說明</w:t>
            </w:r>
          </w:p>
        </w:tc>
      </w:tr>
      <w:tr w:rsidR="0049486F" w:rsidRPr="006B3E9D" w14:paraId="6BF2FEEC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10E96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PAYMENTBANKNAME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D6C95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F60B6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206C9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請款銀行名稱</w:t>
            </w:r>
          </w:p>
        </w:tc>
      </w:tr>
      <w:tr w:rsidR="0049486F" w:rsidRPr="006B3E9D" w14:paraId="1536E92D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2A9FB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PAYMENTBANKACCOUNT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3F072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NVARCHAR2(32)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032A4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7ACDD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請款銀行帳號</w:t>
            </w:r>
          </w:p>
        </w:tc>
      </w:tr>
      <w:tr w:rsidR="0049486F" w:rsidRPr="006B3E9D" w14:paraId="17DF0C0A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9C2EC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CREATEDDATE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BC44F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AD9C8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5BC69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建立時間</w:t>
            </w:r>
          </w:p>
        </w:tc>
      </w:tr>
      <w:tr w:rsidR="0049486F" w:rsidRPr="006B3E9D" w14:paraId="33971113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DDAC7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CREATEDBY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2EC42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27BB0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3DB6B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建立人員</w:t>
            </w:r>
          </w:p>
        </w:tc>
      </w:tr>
      <w:tr w:rsidR="0049486F" w:rsidRPr="006B3E9D" w14:paraId="1C228FBC" w14:textId="77777777" w:rsidTr="0049486F">
        <w:trPr>
          <w:trHeight w:val="280"/>
        </w:trPr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6DF2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4EB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82FE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388C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</w:tr>
      <w:tr w:rsidR="0049486F" w:rsidRPr="006B3E9D" w14:paraId="43E2C0CD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F0F28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lastRenderedPageBreak/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9590C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state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DF99F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Used columns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22DF7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expression</w:t>
            </w:r>
          </w:p>
        </w:tc>
      </w:tr>
      <w:tr w:rsidR="0049486F" w:rsidRPr="006B3E9D" w14:paraId="502DE2D2" w14:textId="77777777" w:rsidTr="0049486F">
        <w:trPr>
          <w:trHeight w:val="32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0B4EA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SRM_COLLABORATION_PK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D4BF1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Primary Constraint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B2F91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SRM_COLLABORATION.COLLABORATIONNO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0BDD1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 xml:space="preserve">　</w:t>
            </w:r>
          </w:p>
        </w:tc>
      </w:tr>
    </w:tbl>
    <w:p w14:paraId="6ADCCA15" w14:textId="77777777" w:rsidR="00B04F29" w:rsidRPr="006B3E9D" w:rsidRDefault="00B04F29" w:rsidP="006B3E9D">
      <w:pPr>
        <w:snapToGrid w:val="0"/>
        <w:rPr>
          <w:rFonts w:ascii="Arial" w:eastAsia="微軟正黑體" w:hAnsi="Arial" w:cs="Arial"/>
        </w:rPr>
      </w:pPr>
    </w:p>
    <w:p w14:paraId="334176F9" w14:textId="31092666" w:rsidR="00B04F29" w:rsidRPr="006B3E9D" w:rsidRDefault="0049486F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114" w:name="_Toc168652671"/>
      <w:r w:rsidRPr="006B3E9D">
        <w:rPr>
          <w:rFonts w:eastAsia="微軟正黑體" w:cs="Arial"/>
        </w:rPr>
        <w:t>Table [SRM_SUPPLIER]</w:t>
      </w:r>
      <w:r w:rsidRPr="006B3E9D">
        <w:rPr>
          <w:rFonts w:eastAsia="微軟正黑體" w:cs="Arial"/>
        </w:rPr>
        <w:t>供應商主檔</w:t>
      </w:r>
      <w:bookmarkEnd w:id="114"/>
    </w:p>
    <w:tbl>
      <w:tblPr>
        <w:tblW w:w="9736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49486F" w:rsidRPr="006B3E9D" w14:paraId="058F59DF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2B76D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7AA28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Data Type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BA8E2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Mandatory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D52D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Description</w:t>
            </w:r>
          </w:p>
        </w:tc>
      </w:tr>
      <w:tr w:rsidR="0049486F" w:rsidRPr="006B3E9D" w14:paraId="24169677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77851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SUPPLIERID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39D5B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NUMBER(20)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C7B75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D0C4B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主檔流水號</w:t>
            </w:r>
          </w:p>
        </w:tc>
      </w:tr>
      <w:tr w:rsidR="0049486F" w:rsidRPr="006B3E9D" w14:paraId="73EA844D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9716B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SUPIDENTIFYID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5043B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43F69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57D09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廠商識別碼</w:t>
            </w:r>
          </w:p>
        </w:tc>
      </w:tr>
      <w:tr w:rsidR="0049486F" w:rsidRPr="006B3E9D" w14:paraId="077D1127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E26E7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COLLABORATIONNO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B3B14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A3DA0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F079C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廠商編號</w:t>
            </w:r>
          </w:p>
        </w:tc>
      </w:tr>
      <w:tr w:rsidR="0049486F" w:rsidRPr="006B3E9D" w14:paraId="465ED29D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07C5A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UNIFYNO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378D1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2D506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72421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統一編號</w:t>
            </w:r>
          </w:p>
        </w:tc>
      </w:tr>
      <w:tr w:rsidR="0049486F" w:rsidRPr="006B3E9D" w14:paraId="15A3B640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C2A27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IDNO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E0338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25C2F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B67B4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身分證字號</w:t>
            </w:r>
          </w:p>
        </w:tc>
      </w:tr>
      <w:tr w:rsidR="0049486F" w:rsidRPr="006B3E9D" w14:paraId="18174ECF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9360D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SUPPLIERTYPE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F7A6D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NVARCHAR2(64)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C7AA6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E0B1F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供應商型態代碼</w:t>
            </w:r>
            <w:r w:rsidRPr="006B3E9D">
              <w:rPr>
                <w:rFonts w:ascii="Arial" w:eastAsia="微軟正黑體" w:hAnsi="Arial" w:cs="Arial"/>
              </w:rPr>
              <w:t>(12)</w:t>
            </w:r>
          </w:p>
        </w:tc>
      </w:tr>
      <w:tr w:rsidR="0049486F" w:rsidRPr="006B3E9D" w14:paraId="709E0993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37100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MAINSTATUS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6E923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NVARCHAR2(64)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EB3DB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AC50A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供應商主檔狀態代碼</w:t>
            </w:r>
            <w:r w:rsidRPr="006B3E9D">
              <w:rPr>
                <w:rFonts w:ascii="Arial" w:eastAsia="微軟正黑體" w:hAnsi="Arial" w:cs="Arial"/>
              </w:rPr>
              <w:t>(54)</w:t>
            </w:r>
          </w:p>
        </w:tc>
      </w:tr>
      <w:tr w:rsidR="0049486F" w:rsidRPr="006B3E9D" w14:paraId="22A3E178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E24B7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COLLABORATECHANNELTYPE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7689E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NVARCHAR2(64)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95ED4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BCFF8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合作通路類別代碼</w:t>
            </w:r>
            <w:r w:rsidRPr="006B3E9D">
              <w:rPr>
                <w:rFonts w:ascii="Arial" w:eastAsia="微軟正黑體" w:hAnsi="Arial" w:cs="Arial"/>
              </w:rPr>
              <w:t>(13)</w:t>
            </w:r>
          </w:p>
        </w:tc>
      </w:tr>
      <w:tr w:rsidR="0049486F" w:rsidRPr="006B3E9D" w14:paraId="7D46364D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0D830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SUPPLIERNAME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6758A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C0438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EC460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廠商名稱</w:t>
            </w:r>
          </w:p>
        </w:tc>
      </w:tr>
      <w:tr w:rsidR="0049486F" w:rsidRPr="006B3E9D" w14:paraId="31D73304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9E330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FULLNAME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18E54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NVARCHAR2(32)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204B5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F799E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供應商全名</w:t>
            </w:r>
          </w:p>
        </w:tc>
      </w:tr>
      <w:tr w:rsidR="0049486F" w:rsidRPr="006B3E9D" w14:paraId="40C6BE7D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CCF7F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COMPANYTYPE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51C4E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FC9E2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4C00C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公司別代碼</w:t>
            </w:r>
          </w:p>
        </w:tc>
      </w:tr>
      <w:tr w:rsidR="0049486F" w:rsidRPr="006B3E9D" w14:paraId="26AF3082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86A65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OVERSEASMALLTYPE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A824C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NVARCHAR2(64)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97E9F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F6A1F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境外商城代碼</w:t>
            </w:r>
            <w:r w:rsidRPr="006B3E9D">
              <w:rPr>
                <w:rFonts w:ascii="Arial" w:eastAsia="微軟正黑體" w:hAnsi="Arial" w:cs="Arial"/>
              </w:rPr>
              <w:t>(14)</w:t>
            </w:r>
          </w:p>
        </w:tc>
      </w:tr>
      <w:tr w:rsidR="0049486F" w:rsidRPr="006B3E9D" w14:paraId="4D535C59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E4A72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CAPITALIZATION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EE027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E0C9D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AC5C0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資本額</w:t>
            </w:r>
          </w:p>
        </w:tc>
      </w:tr>
      <w:tr w:rsidR="0049486F" w:rsidRPr="006B3E9D" w14:paraId="21BBF44A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0A9A1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ESTABLISHDATE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C5994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96127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4FE2C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設立日期</w:t>
            </w:r>
          </w:p>
        </w:tc>
      </w:tr>
      <w:tr w:rsidR="0049486F" w:rsidRPr="006B3E9D" w14:paraId="00E058DA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97885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CONTACTAREACODE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57043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49A72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9EF9C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聯絡區碼</w:t>
            </w:r>
          </w:p>
        </w:tc>
      </w:tr>
      <w:tr w:rsidR="0049486F" w:rsidRPr="006B3E9D" w14:paraId="1D8D49D7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BD60B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CONTACTNUMBER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3404D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AA0EB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04145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聯絡電話</w:t>
            </w:r>
          </w:p>
        </w:tc>
      </w:tr>
      <w:tr w:rsidR="0049486F" w:rsidRPr="006B3E9D" w14:paraId="72D72799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5676B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CONTACTEXTENSION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158B3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89DDE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12872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聯絡分機</w:t>
            </w:r>
          </w:p>
        </w:tc>
      </w:tr>
      <w:tr w:rsidR="0049486F" w:rsidRPr="006B3E9D" w14:paraId="2ABA446A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17094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FAXNUMBER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CBA37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4AC85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F3E58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傳真號碼</w:t>
            </w:r>
          </w:p>
        </w:tc>
      </w:tr>
      <w:tr w:rsidR="0049486F" w:rsidRPr="006B3E9D" w14:paraId="10C5706A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DF697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MANAGER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DD63E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4E69C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3E22A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負責人</w:t>
            </w:r>
          </w:p>
        </w:tc>
      </w:tr>
      <w:tr w:rsidR="0049486F" w:rsidRPr="006B3E9D" w14:paraId="7A3BC88A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76480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RESEARCHABILITYTYPE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B542B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NVARCHAR2(64)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CDB6C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E9FA8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研發能力代碼</w:t>
            </w:r>
            <w:r w:rsidRPr="006B3E9D">
              <w:rPr>
                <w:rFonts w:ascii="Arial" w:eastAsia="微軟正黑體" w:hAnsi="Arial" w:cs="Arial"/>
              </w:rPr>
              <w:t>(16)</w:t>
            </w:r>
          </w:p>
        </w:tc>
      </w:tr>
      <w:tr w:rsidR="0049486F" w:rsidRPr="006B3E9D" w14:paraId="0CB9C12C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895BF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NUMBEROFEMPLOYEE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9AF91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NUMBER(7)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539F3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0F8DA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員工人數</w:t>
            </w:r>
          </w:p>
        </w:tc>
      </w:tr>
      <w:tr w:rsidR="0049486F" w:rsidRPr="006B3E9D" w14:paraId="39C9C789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345A6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DEDUCTWHITELIST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7BE0D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6DEC1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068FD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減量白名單</w:t>
            </w:r>
          </w:p>
        </w:tc>
      </w:tr>
      <w:tr w:rsidR="0049486F" w:rsidRPr="006B3E9D" w14:paraId="3FF7FD12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F899B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ACCESSROLETYPE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2E4EE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9702E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57878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權限角色代碼</w:t>
            </w:r>
            <w:r w:rsidRPr="006B3E9D">
              <w:rPr>
                <w:rFonts w:ascii="Arial" w:eastAsia="微軟正黑體" w:hAnsi="Arial" w:cs="Arial"/>
              </w:rPr>
              <w:t>(21)</w:t>
            </w:r>
          </w:p>
        </w:tc>
      </w:tr>
      <w:tr w:rsidR="0049486F" w:rsidRPr="006B3E9D" w14:paraId="795DF50B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B4750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OPERATIONCODE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F97C8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NVARCHAR2(64)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2C419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DCBD7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作業代碼</w:t>
            </w:r>
          </w:p>
        </w:tc>
      </w:tr>
      <w:tr w:rsidR="0049486F" w:rsidRPr="006B3E9D" w14:paraId="33D98EDE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8E8D4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lastRenderedPageBreak/>
              <w:t>PICKUPATSUPPLIERSHIPPINGCOMPANY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CE8E0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2B3C9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C15B5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到廠取貨貨運商</w:t>
            </w:r>
            <w:r w:rsidRPr="006B3E9D">
              <w:rPr>
                <w:rFonts w:ascii="Arial" w:eastAsia="微軟正黑體" w:hAnsi="Arial" w:cs="Arial"/>
              </w:rPr>
              <w:t>(</w:t>
            </w:r>
            <w:r w:rsidRPr="006B3E9D">
              <w:rPr>
                <w:rFonts w:ascii="Arial" w:eastAsia="微軟正黑體" w:hAnsi="Arial" w:cs="Arial"/>
              </w:rPr>
              <w:t>一般情況</w:t>
            </w:r>
            <w:r w:rsidRPr="006B3E9D">
              <w:rPr>
                <w:rFonts w:ascii="Arial" w:eastAsia="微軟正黑體" w:hAnsi="Arial" w:cs="Arial"/>
              </w:rPr>
              <w:t>)</w:t>
            </w:r>
          </w:p>
        </w:tc>
      </w:tr>
      <w:tr w:rsidR="0049486F" w:rsidRPr="006B3E9D" w14:paraId="4CC7C9E2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4A9CF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DELIVERYDAYS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7459B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NUMBER(3)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A1AA5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110A5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配送天數</w:t>
            </w:r>
          </w:p>
        </w:tc>
      </w:tr>
      <w:tr w:rsidR="0049486F" w:rsidRPr="006B3E9D" w14:paraId="78E9B7CC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98C82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ISSTOCKINGWHITELIST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4467D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4FDEB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1F32B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是否是入庫白名單</w:t>
            </w:r>
          </w:p>
        </w:tc>
      </w:tr>
      <w:tr w:rsidR="0049486F" w:rsidRPr="006B3E9D" w14:paraId="32C67DAA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3D101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RTNFACTORYPICKYN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9EE2F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755EA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BC95A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到廠逆物流</w:t>
            </w:r>
          </w:p>
        </w:tc>
      </w:tr>
      <w:tr w:rsidR="0049486F" w:rsidRPr="006B3E9D" w14:paraId="6E09E253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CFB39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INCOMEINVOICEFORMAT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2A1AC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51F32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E8DA4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進項發票格式</w:t>
            </w:r>
          </w:p>
        </w:tc>
      </w:tr>
      <w:tr w:rsidR="0049486F" w:rsidRPr="006B3E9D" w14:paraId="31D36A56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3C8DE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CERTIFICATECODE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1BB0A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54CE2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76C0E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憑證代碼</w:t>
            </w:r>
          </w:p>
        </w:tc>
      </w:tr>
      <w:tr w:rsidR="0049486F" w:rsidRPr="006B3E9D" w14:paraId="28577575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A327D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ISADVANCEPAY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3CC26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FA5B4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8BC02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是否提前撥款</w:t>
            </w:r>
          </w:p>
        </w:tc>
      </w:tr>
      <w:tr w:rsidR="0049486F" w:rsidRPr="006B3E9D" w14:paraId="6FC5FE8D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41C27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ISAGENTINVOICE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CD916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506EF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BDE34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是否代開發票</w:t>
            </w:r>
          </w:p>
        </w:tc>
      </w:tr>
      <w:tr w:rsidR="0049486F" w:rsidRPr="006B3E9D" w14:paraId="176F4225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3518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PAYMENTMETHODTYPE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1C381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NUMBER(4,0)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A1524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DD576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付款方式代碼</w:t>
            </w:r>
            <w:r w:rsidRPr="006B3E9D">
              <w:rPr>
                <w:rFonts w:ascii="Arial" w:eastAsia="微軟正黑體" w:hAnsi="Arial" w:cs="Arial"/>
              </w:rPr>
              <w:t>(27)</w:t>
            </w:r>
          </w:p>
        </w:tc>
      </w:tr>
      <w:tr w:rsidR="0049486F" w:rsidRPr="006B3E9D" w14:paraId="420A17BF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49479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TAXCODE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4CC7B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95CEF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31580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課稅代碼</w:t>
            </w:r>
          </w:p>
        </w:tc>
      </w:tr>
      <w:tr w:rsidR="0049486F" w:rsidRPr="006B3E9D" w14:paraId="4A60F4C2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3DDE1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INSHOPSETTLECLASSTYPE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7EF5A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NUMBER(4,0)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A399F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570B7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店中店廠請代碼</w:t>
            </w:r>
            <w:r w:rsidRPr="006B3E9D">
              <w:rPr>
                <w:rFonts w:ascii="Arial" w:eastAsia="微軟正黑體" w:hAnsi="Arial" w:cs="Arial"/>
              </w:rPr>
              <w:t>(29)</w:t>
            </w:r>
          </w:p>
        </w:tc>
      </w:tr>
      <w:tr w:rsidR="0049486F" w:rsidRPr="006B3E9D" w14:paraId="7245AB1E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9A866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REQUESTPAYMENTREFUNDBASEDATETYPE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23D62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NUMBER(4,0)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DC0FE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5AFA6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廠請退款基準日代碼</w:t>
            </w:r>
            <w:r w:rsidRPr="006B3E9D">
              <w:rPr>
                <w:rFonts w:ascii="Arial" w:eastAsia="微軟正黑體" w:hAnsi="Arial" w:cs="Arial"/>
              </w:rPr>
              <w:t>(30)</w:t>
            </w:r>
          </w:p>
        </w:tc>
      </w:tr>
      <w:tr w:rsidR="0049486F" w:rsidRPr="006B3E9D" w14:paraId="1D72DF5E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C28C5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ISMARGINREQUIRED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8EDBC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91D94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4941E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是否需繳保證金</w:t>
            </w:r>
          </w:p>
        </w:tc>
      </w:tr>
      <w:tr w:rsidR="0049486F" w:rsidRPr="006B3E9D" w14:paraId="7D36579E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EFCA7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ISIDOFMANAGER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368B8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9457A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F424D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是否可提供負責人身分證</w:t>
            </w:r>
          </w:p>
        </w:tc>
      </w:tr>
      <w:tr w:rsidR="0049486F" w:rsidRPr="006B3E9D" w14:paraId="4CFA6537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CC50D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ISBUSINESSREGISTRATION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463F7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FD9FA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1D6C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是否可提供營業登記</w:t>
            </w:r>
          </w:p>
        </w:tc>
      </w:tr>
      <w:tr w:rsidR="0049486F" w:rsidRPr="006B3E9D" w14:paraId="41E5F9F7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09DAA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IS401REPORT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16132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EAB5B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4AC7F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是否可提供</w:t>
            </w:r>
            <w:r w:rsidRPr="006B3E9D">
              <w:rPr>
                <w:rFonts w:ascii="Arial" w:eastAsia="微軟正黑體" w:hAnsi="Arial" w:cs="Arial"/>
              </w:rPr>
              <w:t>401</w:t>
            </w:r>
            <w:r w:rsidRPr="006B3E9D">
              <w:rPr>
                <w:rFonts w:ascii="Arial" w:eastAsia="微軟正黑體" w:hAnsi="Arial" w:cs="Arial"/>
              </w:rPr>
              <w:t>表</w:t>
            </w:r>
          </w:p>
        </w:tc>
      </w:tr>
      <w:tr w:rsidR="0049486F" w:rsidRPr="006B3E9D" w14:paraId="22002C5D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B34B2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56E98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49385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02E46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指派商開</w:t>
            </w:r>
          </w:p>
        </w:tc>
      </w:tr>
      <w:tr w:rsidR="0049486F" w:rsidRPr="006B3E9D" w14:paraId="127A42E7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B2BE6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CREATEDDATE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40693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1121F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52044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建立時間</w:t>
            </w:r>
          </w:p>
        </w:tc>
      </w:tr>
      <w:tr w:rsidR="0049486F" w:rsidRPr="006B3E9D" w14:paraId="0B79900E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65531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CREATEDBY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32460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B5EAF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04C15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建立人員</w:t>
            </w:r>
          </w:p>
        </w:tc>
      </w:tr>
      <w:tr w:rsidR="0049486F" w:rsidRPr="006B3E9D" w14:paraId="18AE4B66" w14:textId="77777777" w:rsidTr="0049486F">
        <w:trPr>
          <w:trHeight w:val="280"/>
        </w:trPr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8291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CB36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A79F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5B78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</w:tr>
      <w:tr w:rsidR="0049486F" w:rsidRPr="006B3E9D" w14:paraId="0768AAA4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8F58F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554F4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state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CE41C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Used columns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BDA4D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expression</w:t>
            </w:r>
          </w:p>
        </w:tc>
      </w:tr>
      <w:tr w:rsidR="0049486F" w:rsidRPr="006B3E9D" w14:paraId="075C9137" w14:textId="77777777" w:rsidTr="0049486F">
        <w:trPr>
          <w:trHeight w:val="32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66F86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SRM_SUPPLIER_PK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550C7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Primary Constraint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CC2B2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SRM_SUPPLIER.SUPPLIERID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9FCBD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 xml:space="preserve">　</w:t>
            </w:r>
          </w:p>
        </w:tc>
      </w:tr>
    </w:tbl>
    <w:p w14:paraId="0F439B66" w14:textId="77777777" w:rsidR="00B04F29" w:rsidRPr="006B3E9D" w:rsidRDefault="00B04F29" w:rsidP="006B3E9D">
      <w:pPr>
        <w:snapToGrid w:val="0"/>
        <w:rPr>
          <w:rFonts w:ascii="Arial" w:eastAsia="微軟正黑體" w:hAnsi="Arial" w:cs="Arial"/>
        </w:rPr>
      </w:pPr>
    </w:p>
    <w:p w14:paraId="24174BB9" w14:textId="53F7C82A" w:rsidR="00B04F29" w:rsidRPr="006B3E9D" w:rsidRDefault="0049486F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115" w:name="_Toc168652672"/>
      <w:r w:rsidRPr="006B3E9D">
        <w:rPr>
          <w:rFonts w:eastAsia="微軟正黑體" w:cs="Arial"/>
        </w:rPr>
        <w:t>Table [SRM_PARTNER]</w:t>
      </w:r>
      <w:r w:rsidRPr="006B3E9D">
        <w:rPr>
          <w:rFonts w:eastAsia="微軟正黑體" w:cs="Arial"/>
        </w:rPr>
        <w:t>合作夥伴</w:t>
      </w:r>
      <w:bookmarkEnd w:id="115"/>
    </w:p>
    <w:tbl>
      <w:tblPr>
        <w:tblW w:w="9736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49486F" w:rsidRPr="006B3E9D" w14:paraId="4F4E1719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62D18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0D967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Data Type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522C5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Mandatory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7B1E8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Description</w:t>
            </w:r>
          </w:p>
        </w:tc>
      </w:tr>
      <w:tr w:rsidR="0049486F" w:rsidRPr="006B3E9D" w14:paraId="76694513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D90AE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PARTNERID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84EEB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NUMBER(20)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C6499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02A46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主檔流水號</w:t>
            </w:r>
          </w:p>
        </w:tc>
      </w:tr>
      <w:tr w:rsidR="0049486F" w:rsidRPr="006B3E9D" w14:paraId="00B5C455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8BE54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COLLABORATIONNO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E8E7D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12B1F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41430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廠商編號</w:t>
            </w:r>
          </w:p>
        </w:tc>
      </w:tr>
      <w:tr w:rsidR="0049486F" w:rsidRPr="006B3E9D" w14:paraId="7857BC80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39A15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lastRenderedPageBreak/>
              <w:t>IDNO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F00DE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52472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80CD7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身分證字號</w:t>
            </w:r>
          </w:p>
        </w:tc>
      </w:tr>
      <w:tr w:rsidR="0049486F" w:rsidRPr="006B3E9D" w14:paraId="58555388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E76C0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NAME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27B67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90958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C4434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合作夥伴名稱</w:t>
            </w:r>
          </w:p>
        </w:tc>
      </w:tr>
      <w:tr w:rsidR="0049486F" w:rsidRPr="006B3E9D" w14:paraId="0CD07730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725B5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ETMNO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27687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DF256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AA8C2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東購編號</w:t>
            </w:r>
          </w:p>
        </w:tc>
      </w:tr>
      <w:tr w:rsidR="0049486F" w:rsidRPr="006B3E9D" w14:paraId="484539C6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7921F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MAINSTATUS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17C23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NUMBER(4,0)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8188A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6420A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合作夥伴主檔狀態代碼</w:t>
            </w:r>
            <w:r w:rsidRPr="006B3E9D">
              <w:rPr>
                <w:rFonts w:ascii="Arial" w:eastAsia="微軟正黑體" w:hAnsi="Arial" w:cs="Arial"/>
              </w:rPr>
              <w:t>(54)</w:t>
            </w:r>
          </w:p>
        </w:tc>
      </w:tr>
      <w:tr w:rsidR="0049486F" w:rsidRPr="006B3E9D" w14:paraId="3158ADAD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C646F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CONTACTPHONE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9DF42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AC8EB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EC5A8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合作夥伴電話</w:t>
            </w:r>
          </w:p>
        </w:tc>
      </w:tr>
      <w:tr w:rsidR="0049486F" w:rsidRPr="006B3E9D" w14:paraId="27F8305C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0BA32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PARTNERBIRTHDAY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7E2EA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D0E50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EF435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合作夥伴生日</w:t>
            </w:r>
          </w:p>
        </w:tc>
      </w:tr>
      <w:tr w:rsidR="0049486F" w:rsidRPr="006B3E9D" w14:paraId="34F0F560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6410A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PARTNERNAME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DF278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FCA96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FADCA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合作夥伴姓名</w:t>
            </w:r>
          </w:p>
        </w:tc>
      </w:tr>
      <w:tr w:rsidR="0049486F" w:rsidRPr="006B3E9D" w14:paraId="0130140C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02289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NUMBEROFEMPLOYEE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DBCB9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NUMBER(7)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1F776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340EF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直播主團隊人數</w:t>
            </w:r>
          </w:p>
        </w:tc>
      </w:tr>
      <w:tr w:rsidR="0049486F" w:rsidRPr="006B3E9D" w14:paraId="07B0C69F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7DC7E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CREATEDDATE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69F36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ACAF7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D565D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建立時間</w:t>
            </w:r>
          </w:p>
        </w:tc>
      </w:tr>
      <w:tr w:rsidR="0049486F" w:rsidRPr="006B3E9D" w14:paraId="1938F576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C0694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CREATEDBY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928B8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FF744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1C0D5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建立人員</w:t>
            </w:r>
          </w:p>
        </w:tc>
      </w:tr>
      <w:tr w:rsidR="0049486F" w:rsidRPr="006B3E9D" w14:paraId="0BB2FF66" w14:textId="77777777" w:rsidTr="0049486F">
        <w:trPr>
          <w:trHeight w:val="280"/>
        </w:trPr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D797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8F27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B8AB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5582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</w:tr>
      <w:tr w:rsidR="0049486F" w:rsidRPr="006B3E9D" w14:paraId="3D54B6E4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FCA6D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9AA96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state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61BFF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Used columns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0D4D2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expression</w:t>
            </w:r>
          </w:p>
        </w:tc>
      </w:tr>
      <w:tr w:rsidR="0049486F" w:rsidRPr="006B3E9D" w14:paraId="6DD0F7FC" w14:textId="77777777" w:rsidTr="0049486F">
        <w:trPr>
          <w:trHeight w:val="32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F922D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SRM_PARTNER_PK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B98B8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Primary Constraint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AD7E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SRM_PARTNER.PARTNERID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AA216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 xml:space="preserve">　</w:t>
            </w:r>
          </w:p>
        </w:tc>
      </w:tr>
    </w:tbl>
    <w:p w14:paraId="2299FED2" w14:textId="77777777" w:rsidR="00B04F29" w:rsidRPr="006B3E9D" w:rsidRDefault="00B04F29" w:rsidP="006B3E9D">
      <w:pPr>
        <w:snapToGrid w:val="0"/>
        <w:rPr>
          <w:rFonts w:ascii="Arial" w:eastAsia="微軟正黑體" w:hAnsi="Arial" w:cs="Arial"/>
        </w:rPr>
      </w:pPr>
    </w:p>
    <w:p w14:paraId="08D17045" w14:textId="572C34C6" w:rsidR="00B04F29" w:rsidRPr="006B3E9D" w:rsidRDefault="0049486F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116" w:name="_Toc168652673"/>
      <w:r w:rsidRPr="006B3E9D">
        <w:rPr>
          <w:rFonts w:eastAsia="微軟正黑體" w:cs="Arial"/>
        </w:rPr>
        <w:t>Table [SRM_ACCESSROLESETTING]ACCESSROLESETTING</w:t>
      </w:r>
      <w:bookmarkEnd w:id="116"/>
    </w:p>
    <w:tbl>
      <w:tblPr>
        <w:tblW w:w="9736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49486F" w:rsidRPr="006B3E9D" w14:paraId="1AD71021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5CE6A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0AA66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Data Type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9FC88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Mandatory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DC41D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Description</w:t>
            </w:r>
          </w:p>
        </w:tc>
      </w:tr>
      <w:tr w:rsidR="0049486F" w:rsidRPr="006B3E9D" w14:paraId="072A9CB3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9283D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ACCESSROLESETTINGID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D90F1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NUMBER(20)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240D5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1FA5D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群組</w:t>
            </w:r>
            <w:r w:rsidRPr="006B3E9D">
              <w:rPr>
                <w:rFonts w:ascii="Arial" w:eastAsia="微軟正黑體" w:hAnsi="Arial" w:cs="Arial"/>
              </w:rPr>
              <w:t>ID</w:t>
            </w:r>
          </w:p>
        </w:tc>
      </w:tr>
      <w:tr w:rsidR="0049486F" w:rsidRPr="006B3E9D" w14:paraId="1F96B310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CA463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GROUPNAME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F44E8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753A6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4E657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群組名稱</w:t>
            </w:r>
          </w:p>
        </w:tc>
      </w:tr>
      <w:tr w:rsidR="0049486F" w:rsidRPr="006B3E9D" w14:paraId="5383FEC8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603A5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GROUPDESCRIPTION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AA6B9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NVARCHAR2(256)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EF460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5DFB7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群組描述</w:t>
            </w:r>
          </w:p>
        </w:tc>
      </w:tr>
      <w:tr w:rsidR="0049486F" w:rsidRPr="006B3E9D" w14:paraId="04ECC5D9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D22BA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STATUS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E270B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0A6F9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6821F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狀態</w:t>
            </w:r>
          </w:p>
        </w:tc>
      </w:tr>
      <w:tr w:rsidR="0049486F" w:rsidRPr="006B3E9D" w14:paraId="47C12C64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6ECEA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MODIFIEDBY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F9C43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NUMBER(6,0)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E84D2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E4208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最後異動人員</w:t>
            </w:r>
          </w:p>
        </w:tc>
      </w:tr>
      <w:tr w:rsidR="0049486F" w:rsidRPr="006B3E9D" w14:paraId="38583E01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D0E57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MODIFIEDDATE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012BE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FF076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CCC2C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最後異動時間</w:t>
            </w:r>
          </w:p>
        </w:tc>
      </w:tr>
      <w:tr w:rsidR="0049486F" w:rsidRPr="006B3E9D" w14:paraId="677BA554" w14:textId="77777777" w:rsidTr="0049486F">
        <w:trPr>
          <w:trHeight w:val="280"/>
        </w:trPr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88A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B264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8F61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5D14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</w:tr>
      <w:tr w:rsidR="0049486F" w:rsidRPr="006B3E9D" w14:paraId="79D55407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827B5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C324D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state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69B46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Used columns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39F0B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expression</w:t>
            </w:r>
          </w:p>
        </w:tc>
      </w:tr>
      <w:tr w:rsidR="0049486F" w:rsidRPr="006B3E9D" w14:paraId="44F95F48" w14:textId="77777777" w:rsidTr="0049486F">
        <w:trPr>
          <w:trHeight w:val="32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059AC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SRM_ACCESSROLESETTING_PK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0FEFC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Primary Constraint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6F830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SRM_ACCESSROLESETTING.ACCESSROLESETTINGID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03AC6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 xml:space="preserve">　</w:t>
            </w:r>
          </w:p>
        </w:tc>
      </w:tr>
    </w:tbl>
    <w:p w14:paraId="372D75E4" w14:textId="77777777" w:rsidR="00B04F29" w:rsidRPr="006B3E9D" w:rsidRDefault="00B04F29" w:rsidP="006B3E9D">
      <w:pPr>
        <w:snapToGrid w:val="0"/>
        <w:rPr>
          <w:rFonts w:ascii="Arial" w:eastAsia="微軟正黑體" w:hAnsi="Arial" w:cs="Arial"/>
        </w:rPr>
      </w:pPr>
    </w:p>
    <w:p w14:paraId="6A5A21A8" w14:textId="1DEBAD7A" w:rsidR="0049486F" w:rsidRPr="006B3E9D" w:rsidRDefault="0049486F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117" w:name="_Toc168652674"/>
      <w:r w:rsidRPr="006B3E9D">
        <w:rPr>
          <w:rFonts w:eastAsia="微軟正黑體" w:cs="Arial"/>
        </w:rPr>
        <w:t>Table [SRM_SYSTEMFUNCTION]B2B</w:t>
      </w:r>
      <w:r w:rsidRPr="006B3E9D">
        <w:rPr>
          <w:rFonts w:eastAsia="微軟正黑體" w:cs="Arial"/>
        </w:rPr>
        <w:t>功能表</w:t>
      </w:r>
      <w:bookmarkEnd w:id="117"/>
    </w:p>
    <w:tbl>
      <w:tblPr>
        <w:tblW w:w="9736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49486F" w:rsidRPr="006B3E9D" w14:paraId="2245D366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D16A9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F403E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Data Type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47240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Mandatory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3D788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Description</w:t>
            </w:r>
          </w:p>
        </w:tc>
      </w:tr>
      <w:tr w:rsidR="0049486F" w:rsidRPr="006B3E9D" w14:paraId="720A99E6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CBA94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SYSTEMFUNCTIONCODE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2AC01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19345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F8ACD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B2B</w:t>
            </w:r>
            <w:r w:rsidRPr="006B3E9D">
              <w:rPr>
                <w:rFonts w:ascii="Arial" w:eastAsia="微軟正黑體" w:hAnsi="Arial" w:cs="Arial"/>
              </w:rPr>
              <w:t>功能代碼</w:t>
            </w:r>
          </w:p>
        </w:tc>
      </w:tr>
      <w:tr w:rsidR="0049486F" w:rsidRPr="006B3E9D" w14:paraId="410B2C0B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BF13C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SYSTEMFUNCTIONNAME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67741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NVARCHAR2(64)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DC8CC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11E85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B2B</w:t>
            </w:r>
            <w:r w:rsidRPr="006B3E9D">
              <w:rPr>
                <w:rFonts w:ascii="Arial" w:eastAsia="微軟正黑體" w:hAnsi="Arial" w:cs="Arial"/>
              </w:rPr>
              <w:t>功能名稱</w:t>
            </w:r>
          </w:p>
        </w:tc>
      </w:tr>
      <w:tr w:rsidR="0049486F" w:rsidRPr="006B3E9D" w14:paraId="0548FCCD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A5850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lastRenderedPageBreak/>
              <w:t>SYSTEMFUNCTIONPARENTCODE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EE228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AEA67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345FB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B2B</w:t>
            </w:r>
            <w:r w:rsidRPr="006B3E9D">
              <w:rPr>
                <w:rFonts w:ascii="Arial" w:eastAsia="微軟正黑體" w:hAnsi="Arial" w:cs="Arial"/>
              </w:rPr>
              <w:t>母功能代碼</w:t>
            </w:r>
          </w:p>
        </w:tc>
      </w:tr>
      <w:tr w:rsidR="0049486F" w:rsidRPr="006B3E9D" w14:paraId="27C2FA97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16E79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ENTRYURL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C0532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NVARCHAR2(128)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42758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A29F3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B2B</w:t>
            </w:r>
            <w:r w:rsidRPr="006B3E9D">
              <w:rPr>
                <w:rFonts w:ascii="Arial" w:eastAsia="微軟正黑體" w:hAnsi="Arial" w:cs="Arial"/>
              </w:rPr>
              <w:t>功能連結</w:t>
            </w:r>
          </w:p>
        </w:tc>
      </w:tr>
      <w:tr w:rsidR="0049486F" w:rsidRPr="006B3E9D" w14:paraId="29D3FBA5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14452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SORT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ACC76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NUMBER(3)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6A67C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1B067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B2B</w:t>
            </w:r>
            <w:r w:rsidRPr="006B3E9D">
              <w:rPr>
                <w:rFonts w:ascii="Arial" w:eastAsia="微軟正黑體" w:hAnsi="Arial" w:cs="Arial"/>
              </w:rPr>
              <w:t>功能排序</w:t>
            </w:r>
          </w:p>
        </w:tc>
      </w:tr>
      <w:tr w:rsidR="0049486F" w:rsidRPr="006B3E9D" w14:paraId="5A302FF4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69A3E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STATUS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C1F99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NUMBER(1)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91B8F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7135F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狀態</w:t>
            </w:r>
          </w:p>
        </w:tc>
      </w:tr>
      <w:tr w:rsidR="0049486F" w:rsidRPr="006B3E9D" w14:paraId="28441C77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AC7AB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MODIFIEDBY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EC4E2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NUMBER(6,0)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7E937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ED2F7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最後異動人員</w:t>
            </w:r>
          </w:p>
        </w:tc>
      </w:tr>
      <w:tr w:rsidR="0049486F" w:rsidRPr="006B3E9D" w14:paraId="129D1426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04C85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MODIFIEDDATE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86738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0B6F5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BB404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最後異動時間</w:t>
            </w:r>
          </w:p>
        </w:tc>
      </w:tr>
      <w:tr w:rsidR="0049486F" w:rsidRPr="006B3E9D" w14:paraId="3F304D9D" w14:textId="77777777" w:rsidTr="0049486F">
        <w:trPr>
          <w:trHeight w:val="280"/>
        </w:trPr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AA60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1666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1D51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9514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</w:tr>
      <w:tr w:rsidR="0049486F" w:rsidRPr="006B3E9D" w14:paraId="40D26464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1E4FA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E3C9A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state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BB3C9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Used columns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11616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expression</w:t>
            </w:r>
          </w:p>
        </w:tc>
      </w:tr>
      <w:tr w:rsidR="0049486F" w:rsidRPr="006B3E9D" w14:paraId="49FD038D" w14:textId="77777777" w:rsidTr="0049486F">
        <w:trPr>
          <w:trHeight w:val="32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62351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SRM_SYSTEMFUNCTION_PK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9BD66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Primary Constraint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7CEA7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SRM_SYSTEMFUNCTION.SYSTEMFUNCTIONCODE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3C726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 xml:space="preserve">　</w:t>
            </w:r>
          </w:p>
        </w:tc>
      </w:tr>
    </w:tbl>
    <w:p w14:paraId="25A39804" w14:textId="28AC0575" w:rsidR="0049486F" w:rsidRPr="006B3E9D" w:rsidRDefault="0049486F" w:rsidP="006B3E9D">
      <w:pPr>
        <w:snapToGrid w:val="0"/>
        <w:rPr>
          <w:rFonts w:ascii="Arial" w:eastAsia="微軟正黑體" w:hAnsi="Arial" w:cs="Arial"/>
        </w:rPr>
      </w:pPr>
    </w:p>
    <w:p w14:paraId="493B0C77" w14:textId="7A8ABF6B" w:rsidR="0049486F" w:rsidRPr="006B3E9D" w:rsidRDefault="0049486F" w:rsidP="006B3E9D">
      <w:pPr>
        <w:pStyle w:val="30"/>
        <w:snapToGrid w:val="0"/>
        <w:contextualSpacing w:val="0"/>
        <w:rPr>
          <w:rFonts w:eastAsia="微軟正黑體" w:cs="Arial"/>
        </w:rPr>
      </w:pPr>
      <w:bookmarkStart w:id="118" w:name="_Toc168652675"/>
      <w:r w:rsidRPr="006B3E9D">
        <w:rPr>
          <w:rFonts w:eastAsia="微軟正黑體" w:cs="Arial"/>
        </w:rPr>
        <w:t>Table [SRM_FUNCTIONMAPPING]B2B</w:t>
      </w:r>
      <w:r w:rsidRPr="006B3E9D">
        <w:rPr>
          <w:rFonts w:eastAsia="微軟正黑體" w:cs="Arial"/>
        </w:rPr>
        <w:t>功能</w:t>
      </w:r>
      <w:r w:rsidRPr="006B3E9D">
        <w:rPr>
          <w:rFonts w:eastAsia="微軟正黑體" w:cs="Arial"/>
        </w:rPr>
        <w:t>Mapping</w:t>
      </w:r>
      <w:r w:rsidRPr="006B3E9D">
        <w:rPr>
          <w:rFonts w:eastAsia="微軟正黑體" w:cs="Arial"/>
        </w:rPr>
        <w:t>檔</w:t>
      </w:r>
      <w:bookmarkEnd w:id="118"/>
    </w:p>
    <w:tbl>
      <w:tblPr>
        <w:tblW w:w="9736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49486F" w:rsidRPr="006B3E9D" w14:paraId="5E5853E6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2BEDB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4A4DC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Data Type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95D6A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Mandatory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57BF7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Description</w:t>
            </w:r>
          </w:p>
        </w:tc>
      </w:tr>
      <w:tr w:rsidR="0049486F" w:rsidRPr="006B3E9D" w14:paraId="21C60104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97967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FUNCTIONMAPPINGID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73388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NUMBER(20)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4B836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FCFEC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B2B</w:t>
            </w:r>
            <w:r w:rsidRPr="006B3E9D">
              <w:rPr>
                <w:rFonts w:ascii="Arial" w:eastAsia="微軟正黑體" w:hAnsi="Arial" w:cs="Arial"/>
              </w:rPr>
              <w:t>功能</w:t>
            </w:r>
            <w:r w:rsidRPr="006B3E9D">
              <w:rPr>
                <w:rFonts w:ascii="Arial" w:eastAsia="微軟正黑體" w:hAnsi="Arial" w:cs="Arial"/>
              </w:rPr>
              <w:t>Mapping</w:t>
            </w:r>
            <w:r w:rsidRPr="006B3E9D">
              <w:rPr>
                <w:rFonts w:ascii="Arial" w:eastAsia="微軟正黑體" w:hAnsi="Arial" w:cs="Arial"/>
              </w:rPr>
              <w:t>檔流水號</w:t>
            </w:r>
          </w:p>
        </w:tc>
      </w:tr>
      <w:tr w:rsidR="0049486F" w:rsidRPr="006B3E9D" w14:paraId="5C020D8E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21B432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B2BSYSTEMFUNCTIONCODE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0AAF6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F859C4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98690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B2B</w:t>
            </w:r>
            <w:r w:rsidRPr="006B3E9D">
              <w:rPr>
                <w:rFonts w:ascii="Arial" w:eastAsia="微軟正黑體" w:hAnsi="Arial" w:cs="Arial"/>
              </w:rPr>
              <w:t>功能代碼</w:t>
            </w:r>
          </w:p>
        </w:tc>
      </w:tr>
      <w:tr w:rsidR="0049486F" w:rsidRPr="006B3E9D" w14:paraId="5DD0EAE3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CEDC8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GROUPID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EED5A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NUMBER(20)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871A6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0C6D7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群組</w:t>
            </w:r>
            <w:r w:rsidRPr="006B3E9D">
              <w:rPr>
                <w:rFonts w:ascii="Arial" w:eastAsia="微軟正黑體" w:hAnsi="Arial" w:cs="Arial"/>
              </w:rPr>
              <w:t>ID</w:t>
            </w:r>
          </w:p>
        </w:tc>
      </w:tr>
      <w:tr w:rsidR="0049486F" w:rsidRPr="006B3E9D" w14:paraId="4660B13C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CFF33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COLLABORATENO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B1416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NVARCHAR2(16)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277C91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FALSE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E2804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供應商編號</w:t>
            </w:r>
          </w:p>
        </w:tc>
      </w:tr>
      <w:tr w:rsidR="0049486F" w:rsidRPr="006B3E9D" w14:paraId="629D60F8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7C2B8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MODIFIEDBY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9EDDFD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NUMBER(6,0)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B72E18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7019D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最後異動人員</w:t>
            </w:r>
          </w:p>
        </w:tc>
      </w:tr>
      <w:tr w:rsidR="0049486F" w:rsidRPr="006B3E9D" w14:paraId="01230FF1" w14:textId="77777777" w:rsidTr="0049486F">
        <w:trPr>
          <w:trHeight w:val="36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9DE595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MODIFIEDDATE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7D56A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DATE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72101F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TRUE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E14BBA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最後異動時間</w:t>
            </w:r>
          </w:p>
        </w:tc>
      </w:tr>
      <w:tr w:rsidR="0049486F" w:rsidRPr="006B3E9D" w14:paraId="55AB3B79" w14:textId="77777777" w:rsidTr="0049486F">
        <w:trPr>
          <w:trHeight w:val="280"/>
        </w:trPr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73D49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6DDD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9F2A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FA1B3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sz w:val="20"/>
                <w:szCs w:val="20"/>
              </w:rPr>
            </w:pPr>
          </w:p>
        </w:tc>
      </w:tr>
      <w:tr w:rsidR="0049486F" w:rsidRPr="006B3E9D" w14:paraId="28542A8B" w14:textId="77777777" w:rsidTr="0049486F">
        <w:trPr>
          <w:trHeight w:val="320"/>
        </w:trPr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157CEE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Field Name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66867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state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421C96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Used columns</w:t>
            </w:r>
          </w:p>
        </w:tc>
        <w:tc>
          <w:tcPr>
            <w:tcW w:w="2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4F82A7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  <w:b/>
                <w:bCs/>
                <w:color w:val="0070C0"/>
              </w:rPr>
            </w:pPr>
            <w:r w:rsidRPr="006B3E9D">
              <w:rPr>
                <w:rFonts w:ascii="Arial" w:eastAsia="微軟正黑體" w:hAnsi="Arial" w:cs="Arial"/>
                <w:b/>
                <w:bCs/>
                <w:color w:val="0070C0"/>
              </w:rPr>
              <w:t>Index expression</w:t>
            </w:r>
          </w:p>
        </w:tc>
      </w:tr>
      <w:tr w:rsidR="0049486F" w:rsidRPr="006B3E9D" w14:paraId="0928BCB5" w14:textId="77777777" w:rsidTr="0049486F">
        <w:trPr>
          <w:trHeight w:val="320"/>
        </w:trPr>
        <w:tc>
          <w:tcPr>
            <w:tcW w:w="24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F0E34C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SRM_FUNCTIONMAPPING_PK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4CBB6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Primary Constraint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BEC56B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>SRM_FUNCTIONMAPPING.FUNCTIONMAPPINGID</w:t>
            </w:r>
          </w:p>
        </w:tc>
        <w:tc>
          <w:tcPr>
            <w:tcW w:w="2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A89A00" w14:textId="77777777" w:rsidR="0049486F" w:rsidRPr="006B3E9D" w:rsidRDefault="0049486F" w:rsidP="006B3E9D">
            <w:pPr>
              <w:snapToGrid w:val="0"/>
              <w:rPr>
                <w:rFonts w:ascii="Arial" w:eastAsia="微軟正黑體" w:hAnsi="Arial" w:cs="Arial"/>
              </w:rPr>
            </w:pPr>
            <w:r w:rsidRPr="006B3E9D">
              <w:rPr>
                <w:rFonts w:ascii="Arial" w:eastAsia="微軟正黑體" w:hAnsi="Arial" w:cs="Arial"/>
              </w:rPr>
              <w:t xml:space="preserve">　</w:t>
            </w:r>
          </w:p>
        </w:tc>
      </w:tr>
    </w:tbl>
    <w:p w14:paraId="4C4D36C5" w14:textId="77777777" w:rsidR="0049486F" w:rsidRPr="006B3E9D" w:rsidRDefault="0049486F" w:rsidP="006B3E9D">
      <w:pPr>
        <w:snapToGrid w:val="0"/>
        <w:rPr>
          <w:rFonts w:ascii="Arial" w:eastAsia="微軟正黑體" w:hAnsi="Arial" w:cs="Arial"/>
        </w:rPr>
      </w:pPr>
    </w:p>
    <w:p w14:paraId="66106E96" w14:textId="1893C492" w:rsidR="00B04F29" w:rsidRDefault="00B04F29" w:rsidP="006B3E9D">
      <w:pPr>
        <w:pStyle w:val="10"/>
        <w:snapToGrid w:val="0"/>
        <w:spacing w:line="240" w:lineRule="auto"/>
        <w:contextualSpacing w:val="0"/>
        <w:rPr>
          <w:rFonts w:eastAsia="微軟正黑體" w:cs="Arial"/>
        </w:rPr>
      </w:pPr>
      <w:bookmarkStart w:id="119" w:name="_Toc154653046"/>
      <w:bookmarkStart w:id="120" w:name="_Toc155197469"/>
      <w:bookmarkStart w:id="121" w:name="_Toc156984403"/>
      <w:bookmarkStart w:id="122" w:name="_Toc168652676"/>
      <w:r w:rsidRPr="006B3E9D">
        <w:rPr>
          <w:rFonts w:eastAsia="微軟正黑體" w:cs="Arial"/>
        </w:rPr>
        <w:lastRenderedPageBreak/>
        <w:t>外部依賴</w:t>
      </w:r>
      <w:bookmarkEnd w:id="119"/>
      <w:bookmarkEnd w:id="120"/>
      <w:bookmarkEnd w:id="121"/>
      <w:bookmarkEnd w:id="122"/>
    </w:p>
    <w:p w14:paraId="3C973121" w14:textId="1DAD9DC8" w:rsidR="00393076" w:rsidRPr="00393076" w:rsidRDefault="00393076" w:rsidP="00393076">
      <w:pPr>
        <w:rPr>
          <w:rFonts w:ascii="微軟正黑體" w:eastAsia="微軟正黑體" w:hAnsi="微軟正黑體"/>
          <w:color w:val="000000" w:themeColor="text1"/>
          <w:sz w:val="28"/>
          <w:szCs w:val="28"/>
        </w:rPr>
      </w:pPr>
      <w:r w:rsidRPr="00393076">
        <w:rPr>
          <w:rFonts w:ascii="微軟正黑體" w:eastAsia="微軟正黑體" w:hAnsi="微軟正黑體" w:cs="Segoe UI"/>
          <w:color w:val="000000" w:themeColor="text1"/>
          <w:shd w:val="clear" w:color="auto" w:fill="FFFFFF"/>
        </w:rPr>
        <w:t>此功能依賴於自有DB，無依賴其他功能，故此章無相關外部依賴內容。</w:t>
      </w:r>
    </w:p>
    <w:p w14:paraId="24354529" w14:textId="77777777" w:rsidR="00B04F29" w:rsidRPr="006B3E9D" w:rsidRDefault="00B04F29" w:rsidP="006B3E9D">
      <w:pPr>
        <w:pStyle w:val="10"/>
        <w:snapToGrid w:val="0"/>
        <w:spacing w:line="240" w:lineRule="auto"/>
        <w:contextualSpacing w:val="0"/>
        <w:rPr>
          <w:rFonts w:eastAsia="微軟正黑體" w:cs="Arial"/>
        </w:rPr>
      </w:pPr>
      <w:bookmarkStart w:id="123" w:name="_Toc155197470"/>
      <w:bookmarkStart w:id="124" w:name="_Toc155352776"/>
      <w:bookmarkStart w:id="125" w:name="_Toc156984404"/>
      <w:bookmarkStart w:id="126" w:name="_Toc168652677"/>
      <w:r w:rsidRPr="006B3E9D">
        <w:rPr>
          <w:rFonts w:eastAsia="微軟正黑體" w:cs="Arial"/>
        </w:rPr>
        <w:lastRenderedPageBreak/>
        <w:t>批次執行</w:t>
      </w:r>
      <w:bookmarkEnd w:id="123"/>
      <w:bookmarkEnd w:id="124"/>
      <w:bookmarkEnd w:id="125"/>
      <w:bookmarkEnd w:id="126"/>
    </w:p>
    <w:p w14:paraId="7597EF8B" w14:textId="77777777" w:rsidR="0049486F" w:rsidRPr="006B3E9D" w:rsidRDefault="0049486F" w:rsidP="006B3E9D">
      <w:pPr>
        <w:pStyle w:val="SA"/>
        <w:numPr>
          <w:ilvl w:val="0"/>
          <w:numId w:val="0"/>
        </w:numPr>
        <w:snapToGrid w:val="0"/>
        <w:ind w:left="170" w:hanging="170"/>
        <w:contextualSpacing w:val="0"/>
        <w:rPr>
          <w:rFonts w:eastAsia="微軟正黑體" w:cs="Arial"/>
          <w:color w:val="000000" w:themeColor="text1"/>
          <w:shd w:val="clear" w:color="auto" w:fill="FFFFFF"/>
        </w:rPr>
      </w:pPr>
      <w:r w:rsidRPr="006B3E9D">
        <w:rPr>
          <w:rFonts w:eastAsia="微軟正黑體" w:cs="Arial"/>
          <w:color w:val="000000" w:themeColor="text1"/>
          <w:shd w:val="clear" w:color="auto" w:fill="FFFFFF"/>
        </w:rPr>
        <w:t>此功能無批次需求，故無此相關說明。</w:t>
      </w:r>
    </w:p>
    <w:p w14:paraId="73B72496" w14:textId="77777777" w:rsidR="00B04F29" w:rsidRPr="006B3E9D" w:rsidRDefault="00B04F29" w:rsidP="006B3E9D">
      <w:pPr>
        <w:snapToGrid w:val="0"/>
        <w:rPr>
          <w:rFonts w:ascii="Arial" w:eastAsia="微軟正黑體" w:hAnsi="Arial" w:cs="Arial"/>
        </w:rPr>
      </w:pPr>
    </w:p>
    <w:p w14:paraId="46E7F10A" w14:textId="60617D77" w:rsidR="009F2E74" w:rsidRPr="006B3E9D" w:rsidRDefault="009F2E74" w:rsidP="006B3E9D">
      <w:pPr>
        <w:pStyle w:val="SA"/>
        <w:numPr>
          <w:ilvl w:val="0"/>
          <w:numId w:val="0"/>
        </w:numPr>
        <w:tabs>
          <w:tab w:val="left" w:pos="851"/>
        </w:tabs>
        <w:snapToGrid w:val="0"/>
        <w:contextualSpacing w:val="0"/>
        <w:rPr>
          <w:rFonts w:eastAsia="微軟正黑體" w:cs="Arial"/>
        </w:rPr>
      </w:pPr>
    </w:p>
    <w:sectPr w:rsidR="009F2E74" w:rsidRPr="006B3E9D" w:rsidSect="00B76BC7">
      <w:headerReference w:type="default" r:id="rId22"/>
      <w:footerReference w:type="default" r:id="rId23"/>
      <w:pgSz w:w="11906" w:h="16838"/>
      <w:pgMar w:top="1440" w:right="1080" w:bottom="1440" w:left="1080" w:header="851" w:footer="556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B46BEB" w14:textId="77777777" w:rsidR="00513965" w:rsidRDefault="00513965" w:rsidP="00FA2022">
      <w:r>
        <w:separator/>
      </w:r>
    </w:p>
  </w:endnote>
  <w:endnote w:type="continuationSeparator" w:id="0">
    <w:p w14:paraId="4D2D1A83" w14:textId="77777777" w:rsidR="00513965" w:rsidRDefault="00513965" w:rsidP="00FA20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altName w:val="Arial Unicode MS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860C3" w14:textId="77777777" w:rsidR="00191B24" w:rsidRDefault="00191B24" w:rsidP="00F43401">
    <w:pPr>
      <w:pStyle w:val="ad"/>
      <w:pBdr>
        <w:bottom w:val="single" w:sz="6" w:space="1" w:color="auto"/>
      </w:pBdr>
      <w:jc w:val="right"/>
    </w:pPr>
  </w:p>
  <w:p w14:paraId="1EF76AC2" w14:textId="73A4D856" w:rsidR="00191B24" w:rsidRPr="00F43401" w:rsidRDefault="00191B24" w:rsidP="00170270">
    <w:pPr>
      <w:pStyle w:val="ad"/>
      <w:jc w:val="center"/>
    </w:pPr>
    <w:r>
      <w:rPr>
        <w:rFonts w:hint="eastAsia"/>
      </w:rPr>
      <w:t>第</w:t>
    </w:r>
    <w:r w:rsidRPr="00FA2022">
      <w:fldChar w:fldCharType="begin"/>
    </w:r>
    <w:r w:rsidRPr="00FA2022">
      <w:instrText xml:space="preserve"> PAGE </w:instrText>
    </w:r>
    <w:r w:rsidRPr="00FA2022">
      <w:fldChar w:fldCharType="separate"/>
    </w:r>
    <w:r>
      <w:t>22</w:t>
    </w:r>
    <w:r w:rsidRPr="00FA2022">
      <w:fldChar w:fldCharType="end"/>
    </w:r>
    <w:r w:rsidRPr="00FA2022">
      <w:t>頁，共</w:t>
    </w:r>
    <w:r>
      <w:fldChar w:fldCharType="begin"/>
    </w:r>
    <w:r>
      <w:instrText xml:space="preserve"> NUMPAGES </w:instrText>
    </w:r>
    <w:r>
      <w:fldChar w:fldCharType="separate"/>
    </w:r>
    <w:r>
      <w:t>24</w:t>
    </w:r>
    <w:r>
      <w:fldChar w:fldCharType="end"/>
    </w:r>
    <w:r w:rsidRPr="00FA2022">
      <w:t>頁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028A1" w14:textId="77777777" w:rsidR="00513965" w:rsidRDefault="00513965" w:rsidP="00FA2022">
      <w:r>
        <w:separator/>
      </w:r>
    </w:p>
  </w:footnote>
  <w:footnote w:type="continuationSeparator" w:id="0">
    <w:p w14:paraId="3ED1C540" w14:textId="77777777" w:rsidR="00513965" w:rsidRDefault="00513965" w:rsidP="00FA20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74E32" w14:textId="6A6B1839" w:rsidR="00191B24" w:rsidRPr="00166F56" w:rsidRDefault="00170270" w:rsidP="00166F56">
    <w:pPr>
      <w:pStyle w:val="ab"/>
      <w:pBdr>
        <w:bottom w:val="single" w:sz="6" w:space="1" w:color="auto"/>
      </w:pBdr>
      <w:snapToGrid/>
      <w:rPr>
        <w:rFonts w:ascii="微軟正黑體" w:eastAsia="微軟正黑體" w:hAnsi="微軟正黑體"/>
      </w:rPr>
    </w:pPr>
    <w:r>
      <w:rPr>
        <w:rFonts w:hint="eastAsia"/>
      </w:rPr>
      <w:t xml:space="preserve"> </w:t>
    </w:r>
    <w:r w:rsidRPr="00166F56">
      <w:rPr>
        <w:rFonts w:ascii="微軟正黑體" w:eastAsia="微軟正黑體" w:hAnsi="微軟正黑體"/>
        <w:noProof/>
      </w:rPr>
      <w:drawing>
        <wp:anchor distT="0" distB="0" distL="114300" distR="114300" simplePos="0" relativeHeight="251659264" behindDoc="0" locked="0" layoutInCell="1" allowOverlap="1" wp14:anchorId="68F91334" wp14:editId="4A79D55A">
          <wp:simplePos x="0" y="0"/>
          <wp:positionH relativeFrom="margin">
            <wp:posOffset>5968501</wp:posOffset>
          </wp:positionH>
          <wp:positionV relativeFrom="paragraph">
            <wp:posOffset>21590</wp:posOffset>
          </wp:positionV>
          <wp:extent cx="471765" cy="190500"/>
          <wp:effectExtent l="0" t="0" r="5080" b="0"/>
          <wp:wrapNone/>
          <wp:docPr id="63" name="Picture 14">
            <a:extLst xmlns:a="http://schemas.openxmlformats.org/drawingml/2006/main">
              <a:ext uri="{FF2B5EF4-FFF2-40B4-BE49-F238E27FC236}">
                <a16:creationId xmlns:a16="http://schemas.microsoft.com/office/drawing/2014/main" id="{2607A7C4-0FB5-4FFD-8F5C-35F6E51F48FD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Picture 14">
                    <a:extLst>
                      <a:ext uri="{FF2B5EF4-FFF2-40B4-BE49-F238E27FC236}">
                        <a16:creationId xmlns:a16="http://schemas.microsoft.com/office/drawing/2014/main" id="{2607A7C4-0FB5-4FFD-8F5C-35F6E51F48FD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71765" cy="190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166F56">
      <w:rPr>
        <w:rFonts w:ascii="微軟正黑體" w:eastAsia="微軟正黑體" w:hAnsi="微軟正黑體"/>
        <w:noProof/>
      </w:rPr>
      <w:drawing>
        <wp:anchor distT="0" distB="0" distL="114300" distR="114300" simplePos="0" relativeHeight="251660288" behindDoc="0" locked="0" layoutInCell="1" allowOverlap="1" wp14:anchorId="0134ECF7" wp14:editId="4AEAA9CE">
          <wp:simplePos x="0" y="0"/>
          <wp:positionH relativeFrom="margin">
            <wp:posOffset>-449580</wp:posOffset>
          </wp:positionH>
          <wp:positionV relativeFrom="paragraph">
            <wp:posOffset>10160</wp:posOffset>
          </wp:positionV>
          <wp:extent cx="410210" cy="291465"/>
          <wp:effectExtent l="0" t="0" r="8890" b="0"/>
          <wp:wrapNone/>
          <wp:docPr id="64" name="圖片 63" descr="一張含有 文字, 向量圖形 的圖片&#10;&#10;自動產生的描述">
            <a:extLst xmlns:a="http://schemas.openxmlformats.org/drawingml/2006/main">
              <a:ext uri="{FF2B5EF4-FFF2-40B4-BE49-F238E27FC236}">
                <a16:creationId xmlns:a16="http://schemas.microsoft.com/office/drawing/2014/main" id="{33CDF1E2-E5F8-4853-8102-1FFE38FCDC1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圖片 63" descr="一張含有 文字, 向量圖形 的圖片&#10;&#10;自動產生的描述">
                    <a:extLst>
                      <a:ext uri="{FF2B5EF4-FFF2-40B4-BE49-F238E27FC236}">
                        <a16:creationId xmlns:a16="http://schemas.microsoft.com/office/drawing/2014/main" id="{33CDF1E2-E5F8-4853-8102-1FFE38FCDC1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2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10210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1584C" w:rsidRPr="00166F56">
      <w:rPr>
        <w:rFonts w:ascii="微軟正黑體" w:eastAsia="微軟正黑體" w:hAnsi="微軟正黑體" w:hint="eastAsia"/>
      </w:rPr>
      <w:t>東森購物平台建置專案</w:t>
    </w:r>
    <w:r w:rsidR="00191B24" w:rsidRPr="00166F56">
      <w:rPr>
        <w:rFonts w:ascii="微軟正黑體" w:eastAsia="微軟正黑體" w:hAnsi="微軟正黑體"/>
      </w:rPr>
      <w:br/>
    </w:r>
    <w:r w:rsidRPr="00166F56">
      <w:rPr>
        <w:rFonts w:ascii="微軟正黑體" w:eastAsia="微軟正黑體" w:hAnsi="微軟正黑體" w:hint="eastAsia"/>
      </w:rPr>
      <w:t xml:space="preserve"> </w:t>
    </w:r>
    <w:r w:rsidR="00191B24" w:rsidRPr="00166F56">
      <w:rPr>
        <w:rFonts w:ascii="微軟正黑體" w:eastAsia="微軟正黑體" w:hAnsi="微軟正黑體" w:hint="eastAsia"/>
      </w:rPr>
      <w:t>系統</w:t>
    </w:r>
    <w:r w:rsidR="002B787A">
      <w:rPr>
        <w:rFonts w:ascii="微軟正黑體" w:eastAsia="微軟正黑體" w:hAnsi="微軟正黑體" w:hint="eastAsia"/>
      </w:rPr>
      <w:t>設計</w:t>
    </w:r>
    <w:r w:rsidR="00191B24" w:rsidRPr="00166F56">
      <w:rPr>
        <w:rFonts w:ascii="微軟正黑體" w:eastAsia="微軟正黑體" w:hAnsi="微軟正黑體" w:hint="eastAsia"/>
      </w:rPr>
      <w:t>報告書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9" type="#_x0000_t75" style="width:6.8pt;height:4.55pt;visibility:visible;mso-wrap-style:square" o:bullet="t">
        <v:imagedata r:id="rId1" o:title=""/>
      </v:shape>
    </w:pict>
  </w:numPicBullet>
  <w:numPicBullet w:numPicBulletId="1">
    <w:pict>
      <v:shape id="_x0000_i1270" type="#_x0000_t75" style="width:6.8pt;height:6.8pt;visibility:visible;mso-wrap-style:square" o:bullet="t">
        <v:imagedata r:id="rId2" o:title=""/>
      </v:shape>
    </w:pict>
  </w:numPicBullet>
  <w:numPicBullet w:numPicBulletId="2">
    <w:pict>
      <v:shape id="_x0000_i1271" type="#_x0000_t75" style="width:6.8pt;height:6.8pt;visibility:visible;mso-wrap-style:square" o:bullet="t">
        <v:imagedata r:id="rId3" o:title=""/>
      </v:shape>
    </w:pict>
  </w:numPicBullet>
  <w:numPicBullet w:numPicBulletId="3">
    <w:pict>
      <v:shape id="_x0000_i1272" type="#_x0000_t75" style="width:3.8pt;height:6.05pt;visibility:visible;mso-wrap-style:square" o:bullet="t">
        <v:imagedata r:id="rId4" o:title=""/>
      </v:shape>
    </w:pict>
  </w:numPicBullet>
  <w:numPicBullet w:numPicBulletId="4">
    <w:pict>
      <v:shape id="_x0000_i1273" type="#_x0000_t75" style="width:6.8pt;height:6.8pt;visibility:visible;mso-wrap-style:square" o:bullet="t">
        <v:imagedata r:id="rId5" o:title=""/>
      </v:shape>
    </w:pict>
  </w:numPicBullet>
  <w:numPicBullet w:numPicBulletId="5">
    <w:pict>
      <v:shape id="_x0000_i1274" type="#_x0000_t75" style="width:6.8pt;height:6.8pt;visibility:visible;mso-wrap-style:square" o:bullet="t">
        <v:imagedata r:id="rId6" o:title=""/>
      </v:shape>
    </w:pict>
  </w:numPicBullet>
  <w:numPicBullet w:numPicBulletId="6">
    <w:pict>
      <v:shape id="_x0000_i1275" type="#_x0000_t75" style="width:6.8pt;height:6.05pt;visibility:visible;mso-wrap-style:square" o:bullet="t">
        <v:imagedata r:id="rId7" o:title=""/>
      </v:shape>
    </w:pict>
  </w:numPicBullet>
  <w:numPicBullet w:numPicBulletId="7">
    <w:pict>
      <v:shape id="_x0000_i1276" type="#_x0000_t75" style="width:6.8pt;height:6.8pt;visibility:visible;mso-wrap-style:square" o:bullet="t">
        <v:imagedata r:id="rId8" o:title=""/>
      </v:shape>
    </w:pict>
  </w:numPicBullet>
  <w:numPicBullet w:numPicBulletId="8">
    <w:pict>
      <v:shape id="_x0000_i1277" type="#_x0000_t75" style="width:12.15pt;height:14.4pt;visibility:visible;mso-wrap-style:square" o:bullet="t">
        <v:imagedata r:id="rId9" o:title=""/>
      </v:shape>
    </w:pict>
  </w:numPicBullet>
  <w:abstractNum w:abstractNumId="0" w15:restartNumberingAfterBreak="0">
    <w:nsid w:val="000321C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 w15:restartNumberingAfterBreak="0">
    <w:nsid w:val="004F0528"/>
    <w:multiLevelType w:val="hybridMultilevel"/>
    <w:tmpl w:val="6FF8D5C2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86048">
      <w:start w:val="1"/>
      <w:numFmt w:val="decimal"/>
      <w:lvlText w:val="(%2)"/>
      <w:lvlJc w:val="left"/>
      <w:pPr>
        <w:ind w:left="12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00684C91"/>
    <w:multiLevelType w:val="multilevel"/>
    <w:tmpl w:val="D54C8124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" w15:restartNumberingAfterBreak="0">
    <w:nsid w:val="007F32D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" w15:restartNumberingAfterBreak="0">
    <w:nsid w:val="00A84BF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" w15:restartNumberingAfterBreak="0">
    <w:nsid w:val="00C247C4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" w15:restartNumberingAfterBreak="0">
    <w:nsid w:val="00CE7B3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" w15:restartNumberingAfterBreak="0">
    <w:nsid w:val="00D75D3E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" w15:restartNumberingAfterBreak="0">
    <w:nsid w:val="014148A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" w15:restartNumberingAfterBreak="0">
    <w:nsid w:val="015A0799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0" w15:restartNumberingAfterBreak="0">
    <w:nsid w:val="01636325"/>
    <w:multiLevelType w:val="hybridMultilevel"/>
    <w:tmpl w:val="A6B6194C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16B21F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" w15:restartNumberingAfterBreak="0">
    <w:nsid w:val="017A50F3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3" w15:restartNumberingAfterBreak="0">
    <w:nsid w:val="01816B5E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4" w15:restartNumberingAfterBreak="0">
    <w:nsid w:val="018628A8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5" w15:restartNumberingAfterBreak="0">
    <w:nsid w:val="01967EE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" w15:restartNumberingAfterBreak="0">
    <w:nsid w:val="01BA69C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7" w15:restartNumberingAfterBreak="0">
    <w:nsid w:val="01D9238A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8" w15:restartNumberingAfterBreak="0">
    <w:nsid w:val="01FB15E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9" w15:restartNumberingAfterBreak="0">
    <w:nsid w:val="020F20D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0" w15:restartNumberingAfterBreak="0">
    <w:nsid w:val="022C05D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1" w15:restartNumberingAfterBreak="0">
    <w:nsid w:val="0238596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2" w15:restartNumberingAfterBreak="0">
    <w:nsid w:val="024962E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3" w15:restartNumberingAfterBreak="0">
    <w:nsid w:val="024E21DD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4" w15:restartNumberingAfterBreak="0">
    <w:nsid w:val="02616274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5" w15:restartNumberingAfterBreak="0">
    <w:nsid w:val="02616B14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6" w15:restartNumberingAfterBreak="0">
    <w:nsid w:val="027C7D4A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" w15:restartNumberingAfterBreak="0">
    <w:nsid w:val="02A11C0E"/>
    <w:multiLevelType w:val="hybridMultilevel"/>
    <w:tmpl w:val="C5B0A940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02A6401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9" w15:restartNumberingAfterBreak="0">
    <w:nsid w:val="0305062F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0" w15:restartNumberingAfterBreak="0">
    <w:nsid w:val="03364EC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1" w15:restartNumberingAfterBreak="0">
    <w:nsid w:val="0349380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" w15:restartNumberingAfterBreak="0">
    <w:nsid w:val="03561C12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3" w15:restartNumberingAfterBreak="0">
    <w:nsid w:val="03574744"/>
    <w:multiLevelType w:val="hybridMultilevel"/>
    <w:tmpl w:val="7116BAA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0382521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" w15:restartNumberingAfterBreak="0">
    <w:nsid w:val="038400AC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6" w15:restartNumberingAfterBreak="0">
    <w:nsid w:val="03A1677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7" w15:restartNumberingAfterBreak="0">
    <w:nsid w:val="03AF7B9F"/>
    <w:multiLevelType w:val="hybridMultilevel"/>
    <w:tmpl w:val="8A74124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03BC658C"/>
    <w:multiLevelType w:val="hybridMultilevel"/>
    <w:tmpl w:val="973424D4"/>
    <w:lvl w:ilvl="0" w:tplc="FFFFFFF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0419694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0" w15:restartNumberingAfterBreak="0">
    <w:nsid w:val="04740EF2"/>
    <w:multiLevelType w:val="hybridMultilevel"/>
    <w:tmpl w:val="6F50AC8A"/>
    <w:lvl w:ilvl="0" w:tplc="B3C2BFD2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0499030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2" w15:restartNumberingAfterBreak="0">
    <w:nsid w:val="04EB6C27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3" w15:restartNumberingAfterBreak="0">
    <w:nsid w:val="056C2633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" w15:restartNumberingAfterBreak="0">
    <w:nsid w:val="05721D87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5" w15:restartNumberingAfterBreak="0">
    <w:nsid w:val="05AF359B"/>
    <w:multiLevelType w:val="hybridMultilevel"/>
    <w:tmpl w:val="7AA6C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5C45591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7" w15:restartNumberingAfterBreak="0">
    <w:nsid w:val="05D15B49"/>
    <w:multiLevelType w:val="multilevel"/>
    <w:tmpl w:val="2C2AA04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8" w15:restartNumberingAfterBreak="0">
    <w:nsid w:val="05F378E7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9" w15:restartNumberingAfterBreak="0">
    <w:nsid w:val="06023C9F"/>
    <w:multiLevelType w:val="multilevel"/>
    <w:tmpl w:val="56603CF2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%4."/>
      <w:lvlJc w:val="left"/>
      <w:pPr>
        <w:ind w:left="1332" w:hanging="480"/>
      </w:p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0" w15:restartNumberingAfterBreak="0">
    <w:nsid w:val="0605146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1" w15:restartNumberingAfterBreak="0">
    <w:nsid w:val="060802FE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2" w15:restartNumberingAfterBreak="0">
    <w:nsid w:val="06162E6D"/>
    <w:multiLevelType w:val="hybridMultilevel"/>
    <w:tmpl w:val="98268C2E"/>
    <w:lvl w:ilvl="0" w:tplc="46ACB71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54C2283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84DC598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15DC06CC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395E4BC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A00A216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F184D48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C93EC60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6BF0656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53" w15:restartNumberingAfterBreak="0">
    <w:nsid w:val="06563EBF"/>
    <w:multiLevelType w:val="multilevel"/>
    <w:tmpl w:val="E8828076"/>
    <w:lvl w:ilvl="0">
      <w:start w:val="1"/>
      <w:numFmt w:val="decimal"/>
      <w:pStyle w:val="SA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4" w15:restartNumberingAfterBreak="0">
    <w:nsid w:val="066346E1"/>
    <w:multiLevelType w:val="multilevel"/>
    <w:tmpl w:val="5FB88FA4"/>
    <w:styleLink w:val="1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066628D5"/>
    <w:multiLevelType w:val="hybridMultilevel"/>
    <w:tmpl w:val="1206AE70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06A63B8A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7" w15:restartNumberingAfterBreak="0">
    <w:nsid w:val="06B9274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8" w15:restartNumberingAfterBreak="0">
    <w:nsid w:val="06D26754"/>
    <w:multiLevelType w:val="hybridMultilevel"/>
    <w:tmpl w:val="84289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6FC30D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0" w15:restartNumberingAfterBreak="0">
    <w:nsid w:val="07310209"/>
    <w:multiLevelType w:val="hybridMultilevel"/>
    <w:tmpl w:val="A5067C0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07A43C5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2" w15:restartNumberingAfterBreak="0">
    <w:nsid w:val="07AE535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3" w15:restartNumberingAfterBreak="0">
    <w:nsid w:val="07B3138A"/>
    <w:multiLevelType w:val="hybridMultilevel"/>
    <w:tmpl w:val="712E5ED8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07B734D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5" w15:restartNumberingAfterBreak="0">
    <w:nsid w:val="07E226D5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66" w15:restartNumberingAfterBreak="0">
    <w:nsid w:val="07FC6C8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" w15:restartNumberingAfterBreak="0">
    <w:nsid w:val="08141B32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68" w15:restartNumberingAfterBreak="0">
    <w:nsid w:val="084864D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9" w15:restartNumberingAfterBreak="0">
    <w:nsid w:val="084A327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0" w15:restartNumberingAfterBreak="0">
    <w:nsid w:val="087C2CC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1" w15:restartNumberingAfterBreak="0">
    <w:nsid w:val="094F46D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2" w15:restartNumberingAfterBreak="0">
    <w:nsid w:val="09611013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3" w15:restartNumberingAfterBreak="0">
    <w:nsid w:val="096466E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" w15:restartNumberingAfterBreak="0">
    <w:nsid w:val="096A53B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5" w15:restartNumberingAfterBreak="0">
    <w:nsid w:val="09716F9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6" w15:restartNumberingAfterBreak="0">
    <w:nsid w:val="09814DF0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7" w15:restartNumberingAfterBreak="0">
    <w:nsid w:val="099300B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8" w15:restartNumberingAfterBreak="0">
    <w:nsid w:val="09B509C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" w15:restartNumberingAfterBreak="0">
    <w:nsid w:val="09B7520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0" w15:restartNumberingAfterBreak="0">
    <w:nsid w:val="09BA5764"/>
    <w:multiLevelType w:val="hybridMultilevel"/>
    <w:tmpl w:val="AEE4F7DE"/>
    <w:lvl w:ilvl="0" w:tplc="B5482260">
      <w:start w:val="1"/>
      <w:numFmt w:val="decimal"/>
      <w:lvlText w:val="(%1)"/>
      <w:lvlJc w:val="left"/>
      <w:pPr>
        <w:ind w:left="480" w:hanging="480"/>
      </w:pPr>
      <w:rPr>
        <w:rFonts w:hint="eastAsia"/>
        <w:strike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09E97021"/>
    <w:multiLevelType w:val="hybridMultilevel"/>
    <w:tmpl w:val="E028DAA6"/>
    <w:lvl w:ilvl="0" w:tplc="38686C9A">
      <w:start w:val="1"/>
      <w:numFmt w:val="decimal"/>
      <w:lvlText w:val="%1."/>
      <w:lvlJc w:val="left"/>
      <w:pPr>
        <w:ind w:left="480" w:hanging="480"/>
      </w:pPr>
      <w:rPr>
        <w:rFonts w:hint="eastAsia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" w15:restartNumberingAfterBreak="0">
    <w:nsid w:val="0A3D75E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3" w15:restartNumberingAfterBreak="0">
    <w:nsid w:val="0A52154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4" w15:restartNumberingAfterBreak="0">
    <w:nsid w:val="0A8C3B4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5" w15:restartNumberingAfterBreak="0">
    <w:nsid w:val="0AB32F34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86" w15:restartNumberingAfterBreak="0">
    <w:nsid w:val="0AEE7E54"/>
    <w:multiLevelType w:val="hybridMultilevel"/>
    <w:tmpl w:val="20B06B6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7" w15:restartNumberingAfterBreak="0">
    <w:nsid w:val="0B100CE3"/>
    <w:multiLevelType w:val="hybridMultilevel"/>
    <w:tmpl w:val="33E2F376"/>
    <w:lvl w:ilvl="0" w:tplc="9386F22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85F8F162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FD147C2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314204A2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00D0A9D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D0CEF37C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854C238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4610614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693EF78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88" w15:restartNumberingAfterBreak="0">
    <w:nsid w:val="0B1251A2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89" w15:restartNumberingAfterBreak="0">
    <w:nsid w:val="0B236B98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0" w15:restartNumberingAfterBreak="0">
    <w:nsid w:val="0B492EAE"/>
    <w:multiLevelType w:val="hybridMultilevel"/>
    <w:tmpl w:val="A28AF48C"/>
    <w:lvl w:ilvl="0" w:tplc="4624214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1" w15:restartNumberingAfterBreak="0">
    <w:nsid w:val="0B8C1E7B"/>
    <w:multiLevelType w:val="hybridMultilevel"/>
    <w:tmpl w:val="2222B804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" w15:restartNumberingAfterBreak="0">
    <w:nsid w:val="0BA72CF9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3" w15:restartNumberingAfterBreak="0">
    <w:nsid w:val="0BD77484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94" w15:restartNumberingAfterBreak="0">
    <w:nsid w:val="0BDD5AE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5" w15:restartNumberingAfterBreak="0">
    <w:nsid w:val="0BE32343"/>
    <w:multiLevelType w:val="hybridMultilevel"/>
    <w:tmpl w:val="F3D02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0BEC1CA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7" w15:restartNumberingAfterBreak="0">
    <w:nsid w:val="0C135CBF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8" w15:restartNumberingAfterBreak="0">
    <w:nsid w:val="0C141024"/>
    <w:multiLevelType w:val="hybridMultilevel"/>
    <w:tmpl w:val="E340B25C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9" w15:restartNumberingAfterBreak="0">
    <w:nsid w:val="0C467D3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00" w15:restartNumberingAfterBreak="0">
    <w:nsid w:val="0C50090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01" w15:restartNumberingAfterBreak="0">
    <w:nsid w:val="0C7A5EB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02" w15:restartNumberingAfterBreak="0">
    <w:nsid w:val="0C986826"/>
    <w:multiLevelType w:val="multilevel"/>
    <w:tmpl w:val="069C04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03" w15:restartNumberingAfterBreak="0">
    <w:nsid w:val="0D0E1677"/>
    <w:multiLevelType w:val="multilevel"/>
    <w:tmpl w:val="8C307A6E"/>
    <w:styleLink w:val="3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04" w15:restartNumberingAfterBreak="0">
    <w:nsid w:val="0D1044A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05" w15:restartNumberingAfterBreak="0">
    <w:nsid w:val="0D245702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6" w15:restartNumberingAfterBreak="0">
    <w:nsid w:val="0D3849EC"/>
    <w:multiLevelType w:val="hybridMultilevel"/>
    <w:tmpl w:val="5FA6FEB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7" w15:restartNumberingAfterBreak="0">
    <w:nsid w:val="0DA06422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08" w15:restartNumberingAfterBreak="0">
    <w:nsid w:val="0DA11044"/>
    <w:multiLevelType w:val="hybridMultilevel"/>
    <w:tmpl w:val="7AAED3D8"/>
    <w:lvl w:ilvl="0" w:tplc="B5482260">
      <w:start w:val="1"/>
      <w:numFmt w:val="decimal"/>
      <w:lvlText w:val="(%1)"/>
      <w:lvlJc w:val="left"/>
      <w:pPr>
        <w:ind w:left="480" w:hanging="480"/>
      </w:pPr>
      <w:rPr>
        <w:rFonts w:hint="eastAsia"/>
        <w:strike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9" w15:restartNumberingAfterBreak="0">
    <w:nsid w:val="0DB332B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10" w15:restartNumberingAfterBreak="0">
    <w:nsid w:val="0E0748A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11" w15:restartNumberingAfterBreak="0">
    <w:nsid w:val="0E114A60"/>
    <w:multiLevelType w:val="multilevel"/>
    <w:tmpl w:val="9C96B65E"/>
    <w:lvl w:ilvl="0">
      <w:start w:val="2"/>
      <w:numFmt w:val="decimal"/>
      <w:lvlText w:val="%1."/>
      <w:lvlJc w:val="left"/>
      <w:pPr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12" w15:restartNumberingAfterBreak="0">
    <w:nsid w:val="0E1318F0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13" w15:restartNumberingAfterBreak="0">
    <w:nsid w:val="0E27120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14" w15:restartNumberingAfterBreak="0">
    <w:nsid w:val="0E4F0FE3"/>
    <w:multiLevelType w:val="hybridMultilevel"/>
    <w:tmpl w:val="C0B46F9E"/>
    <w:lvl w:ilvl="0" w:tplc="6EDC46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5" w15:restartNumberingAfterBreak="0">
    <w:nsid w:val="0E5B783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16" w15:restartNumberingAfterBreak="0">
    <w:nsid w:val="0EFC1AA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17" w15:restartNumberingAfterBreak="0">
    <w:nsid w:val="0F1D115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18" w15:restartNumberingAfterBreak="0">
    <w:nsid w:val="0F321CA5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19" w15:restartNumberingAfterBreak="0">
    <w:nsid w:val="0F37656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0" w15:restartNumberingAfterBreak="0">
    <w:nsid w:val="0F3D3F7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1" w15:restartNumberingAfterBreak="0">
    <w:nsid w:val="0F65546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2" w15:restartNumberingAfterBreak="0">
    <w:nsid w:val="0F817D25"/>
    <w:multiLevelType w:val="multilevel"/>
    <w:tmpl w:val="B1AE05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3" w15:restartNumberingAfterBreak="0">
    <w:nsid w:val="0F82246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4" w15:restartNumberingAfterBreak="0">
    <w:nsid w:val="0F9B5DE3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5" w15:restartNumberingAfterBreak="0">
    <w:nsid w:val="0F9E42A6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6" w15:restartNumberingAfterBreak="0">
    <w:nsid w:val="0FB848B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7" w15:restartNumberingAfterBreak="0">
    <w:nsid w:val="0FC411D1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8" w15:restartNumberingAfterBreak="0">
    <w:nsid w:val="10874F15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29" w15:restartNumberingAfterBreak="0">
    <w:nsid w:val="1091450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30" w15:restartNumberingAfterBreak="0">
    <w:nsid w:val="10C625C1"/>
    <w:multiLevelType w:val="hybridMultilevel"/>
    <w:tmpl w:val="1B723B64"/>
    <w:lvl w:ilvl="0" w:tplc="FFCAA4E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9FFE7C7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B4349B6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35F45A9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C2B4EBA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6FEE636C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861EC10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5F9EBE7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AE986B6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131" w15:restartNumberingAfterBreak="0">
    <w:nsid w:val="10D861E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32" w15:restartNumberingAfterBreak="0">
    <w:nsid w:val="10DD1E5B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33" w15:restartNumberingAfterBreak="0">
    <w:nsid w:val="10E30731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34" w15:restartNumberingAfterBreak="0">
    <w:nsid w:val="10E84386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35" w15:restartNumberingAfterBreak="0">
    <w:nsid w:val="11134A41"/>
    <w:multiLevelType w:val="multilevel"/>
    <w:tmpl w:val="45983620"/>
    <w:lvl w:ilvl="0">
      <w:start w:val="1"/>
      <w:numFmt w:val="decimal"/>
      <w:lvlText w:val="(%1)"/>
      <w:lvlJc w:val="left"/>
      <w:pPr>
        <w:ind w:left="357" w:hanging="357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714" w:hanging="357"/>
      </w:pPr>
      <w:rPr>
        <w:rFonts w:ascii="Wingdings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071" w:hanging="357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428" w:hanging="357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1785" w:hanging="357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142" w:hanging="35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2856" w:hanging="357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213" w:hanging="357"/>
      </w:pPr>
      <w:rPr>
        <w:rFonts w:hint="eastAsia"/>
      </w:rPr>
    </w:lvl>
  </w:abstractNum>
  <w:abstractNum w:abstractNumId="136" w15:restartNumberingAfterBreak="0">
    <w:nsid w:val="11290585"/>
    <w:multiLevelType w:val="multilevel"/>
    <w:tmpl w:val="8760F244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37" w15:restartNumberingAfterBreak="0">
    <w:nsid w:val="112D2E80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38" w15:restartNumberingAfterBreak="0">
    <w:nsid w:val="1135474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39" w15:restartNumberingAfterBreak="0">
    <w:nsid w:val="11977CAD"/>
    <w:multiLevelType w:val="hybridMultilevel"/>
    <w:tmpl w:val="608EB7A2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0" w15:restartNumberingAfterBreak="0">
    <w:nsid w:val="11DB2EA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41" w15:restartNumberingAfterBreak="0">
    <w:nsid w:val="11FC245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42" w15:restartNumberingAfterBreak="0">
    <w:nsid w:val="121D0365"/>
    <w:multiLevelType w:val="hybridMultilevel"/>
    <w:tmpl w:val="7F1CE16E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3" w15:restartNumberingAfterBreak="0">
    <w:nsid w:val="12267305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44" w15:restartNumberingAfterBreak="0">
    <w:nsid w:val="127723A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45" w15:restartNumberingAfterBreak="0">
    <w:nsid w:val="128D5B9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46" w15:restartNumberingAfterBreak="0">
    <w:nsid w:val="12B43CE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47" w15:restartNumberingAfterBreak="0">
    <w:nsid w:val="12B5560B"/>
    <w:multiLevelType w:val="hybridMultilevel"/>
    <w:tmpl w:val="36EA033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8" w15:restartNumberingAfterBreak="0">
    <w:nsid w:val="12B85F90"/>
    <w:multiLevelType w:val="hybridMultilevel"/>
    <w:tmpl w:val="B4F6C060"/>
    <w:lvl w:ilvl="0" w:tplc="38686C9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9" w15:restartNumberingAfterBreak="0">
    <w:nsid w:val="12BE2FF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50" w15:restartNumberingAfterBreak="0">
    <w:nsid w:val="12C0020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51" w15:restartNumberingAfterBreak="0">
    <w:nsid w:val="12F326E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52" w15:restartNumberingAfterBreak="0">
    <w:nsid w:val="12F903C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53" w15:restartNumberingAfterBreak="0">
    <w:nsid w:val="1306043E"/>
    <w:multiLevelType w:val="hybridMultilevel"/>
    <w:tmpl w:val="C21C3468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4" w15:restartNumberingAfterBreak="0">
    <w:nsid w:val="130C600C"/>
    <w:multiLevelType w:val="hybridMultilevel"/>
    <w:tmpl w:val="F2EA8BAA"/>
    <w:lvl w:ilvl="0" w:tplc="FFFFFFFF">
      <w:start w:val="1"/>
      <w:numFmt w:val="decimal"/>
      <w:lvlText w:val="(%1)"/>
      <w:lvlJc w:val="left"/>
      <w:pPr>
        <w:ind w:left="480" w:hanging="480"/>
      </w:pPr>
      <w:rPr>
        <w:rFonts w:ascii="微軟正黑體" w:eastAsia="微軟正黑體" w:hAnsi="微軟正黑體" w:cs="Arial"/>
      </w:rPr>
    </w:lvl>
    <w:lvl w:ilvl="1" w:tplc="FFFFFFFF">
      <w:start w:val="1"/>
      <w:numFmt w:val="upperLetter"/>
      <w:lvlText w:val="%2、"/>
      <w:lvlJc w:val="left"/>
      <w:pPr>
        <w:ind w:left="960" w:hanging="480"/>
      </w:pPr>
      <w:rPr>
        <w:rFonts w:hint="eastAsia"/>
      </w:r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5" w15:restartNumberingAfterBreak="0">
    <w:nsid w:val="131F358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56" w15:restartNumberingAfterBreak="0">
    <w:nsid w:val="1326443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57" w15:restartNumberingAfterBreak="0">
    <w:nsid w:val="1354292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58" w15:restartNumberingAfterBreak="0">
    <w:nsid w:val="13606BB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59" w15:restartNumberingAfterBreak="0">
    <w:nsid w:val="1363722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0" w15:restartNumberingAfterBreak="0">
    <w:nsid w:val="13764C2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1" w15:restartNumberingAfterBreak="0">
    <w:nsid w:val="13E6204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2" w15:restartNumberingAfterBreak="0">
    <w:nsid w:val="13EB495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3" w15:restartNumberingAfterBreak="0">
    <w:nsid w:val="143855F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4" w15:restartNumberingAfterBreak="0">
    <w:nsid w:val="14F81E46"/>
    <w:multiLevelType w:val="hybridMultilevel"/>
    <w:tmpl w:val="8A74124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5" w15:restartNumberingAfterBreak="0">
    <w:nsid w:val="1507696F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66" w15:restartNumberingAfterBreak="0">
    <w:nsid w:val="158B359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7" w15:restartNumberingAfterBreak="0">
    <w:nsid w:val="15BD3720"/>
    <w:multiLevelType w:val="hybridMultilevel"/>
    <w:tmpl w:val="973424D4"/>
    <w:lvl w:ilvl="0" w:tplc="FFFFFFF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8" w15:restartNumberingAfterBreak="0">
    <w:nsid w:val="1664275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69" w15:restartNumberingAfterBreak="0">
    <w:nsid w:val="16770D40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70" w15:restartNumberingAfterBreak="0">
    <w:nsid w:val="16B017D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71" w15:restartNumberingAfterBreak="0">
    <w:nsid w:val="16E1601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72" w15:restartNumberingAfterBreak="0">
    <w:nsid w:val="16EE5DC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73" w15:restartNumberingAfterBreak="0">
    <w:nsid w:val="170E1F55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74" w15:restartNumberingAfterBreak="0">
    <w:nsid w:val="1718377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75" w15:restartNumberingAfterBreak="0">
    <w:nsid w:val="17401FE1"/>
    <w:multiLevelType w:val="hybridMultilevel"/>
    <w:tmpl w:val="E44CE2DC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3D4E42DC">
      <w:start w:val="1"/>
      <w:numFmt w:val="upperLetter"/>
      <w:lvlText w:val="%2、"/>
      <w:lvlJc w:val="left"/>
      <w:pPr>
        <w:ind w:left="960" w:hanging="480"/>
      </w:pPr>
      <w:rPr>
        <w:rFonts w:hint="eastAsia"/>
      </w:rPr>
    </w:lvl>
    <w:lvl w:ilvl="2" w:tplc="04090011">
      <w:start w:val="1"/>
      <w:numFmt w:val="upperLetter"/>
      <w:lvlText w:val="%3."/>
      <w:lvlJc w:val="lef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6" w15:restartNumberingAfterBreak="0">
    <w:nsid w:val="174F765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77" w15:restartNumberingAfterBreak="0">
    <w:nsid w:val="17827C91"/>
    <w:multiLevelType w:val="hybridMultilevel"/>
    <w:tmpl w:val="227A1988"/>
    <w:lvl w:ilvl="0" w:tplc="96CA5C7A">
      <w:start w:val="1"/>
      <w:numFmt w:val="decimal"/>
      <w:lvlText w:val="(%1)"/>
      <w:lvlJc w:val="left"/>
      <w:pPr>
        <w:ind w:left="480" w:hanging="480"/>
      </w:pPr>
      <w:rPr>
        <w:rFonts w:ascii="微軟正黑體" w:eastAsia="微軟正黑體" w:hAnsi="微軟正黑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8" w15:restartNumberingAfterBreak="0">
    <w:nsid w:val="17D1531C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79" w15:restartNumberingAfterBreak="0">
    <w:nsid w:val="17E72834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0" w15:restartNumberingAfterBreak="0">
    <w:nsid w:val="17F11E62"/>
    <w:multiLevelType w:val="hybridMultilevel"/>
    <w:tmpl w:val="2DCEBBF0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>
      <w:start w:val="1"/>
      <w:numFmt w:val="upperLetter"/>
      <w:lvlText w:val="%2."/>
      <w:lvlJc w:val="lef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1" w15:restartNumberingAfterBreak="0">
    <w:nsid w:val="18262FD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82" w15:restartNumberingAfterBreak="0">
    <w:nsid w:val="183024F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83" w15:restartNumberingAfterBreak="0">
    <w:nsid w:val="18397C0F"/>
    <w:multiLevelType w:val="multilevel"/>
    <w:tmpl w:val="8BC232C4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微軟正黑體" w:hAnsi="Arial" w:cs="Arial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84" w15:restartNumberingAfterBreak="0">
    <w:nsid w:val="18400D3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85" w15:restartNumberingAfterBreak="0">
    <w:nsid w:val="1858277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86" w15:restartNumberingAfterBreak="0">
    <w:nsid w:val="186464A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87" w15:restartNumberingAfterBreak="0">
    <w:nsid w:val="18715DE0"/>
    <w:multiLevelType w:val="multilevel"/>
    <w:tmpl w:val="0D1C352E"/>
    <w:lvl w:ilvl="0">
      <w:start w:val="1"/>
      <w:numFmt w:val="decimal"/>
      <w:lvlText w:val="%1"/>
      <w:lvlJc w:val="left"/>
      <w:pPr>
        <w:ind w:left="425" w:hanging="425"/>
      </w:pPr>
      <w:rPr>
        <w:rFonts w:ascii="微軟正黑體" w:eastAsia="微軟正黑體" w:hAnsi="微軟正黑體" w:cstheme="minorBidi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8" w15:restartNumberingAfterBreak="0">
    <w:nsid w:val="18B1053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89" w15:restartNumberingAfterBreak="0">
    <w:nsid w:val="18C9098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90" w15:restartNumberingAfterBreak="0">
    <w:nsid w:val="18CE587C"/>
    <w:multiLevelType w:val="hybridMultilevel"/>
    <w:tmpl w:val="C0C243B8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1" w15:restartNumberingAfterBreak="0">
    <w:nsid w:val="18D252F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92" w15:restartNumberingAfterBreak="0">
    <w:nsid w:val="18D97EE6"/>
    <w:multiLevelType w:val="hybridMultilevel"/>
    <w:tmpl w:val="394EC666"/>
    <w:lvl w:ilvl="0" w:tplc="EE42001C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99C0022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01B49F2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EDF4472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1AD6CDC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2758C13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0802AD4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7E84FA1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EDF0D08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193" w15:restartNumberingAfterBreak="0">
    <w:nsid w:val="18F64CC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94" w15:restartNumberingAfterBreak="0">
    <w:nsid w:val="190E6BB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95" w15:restartNumberingAfterBreak="0">
    <w:nsid w:val="1958708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96" w15:restartNumberingAfterBreak="0">
    <w:nsid w:val="19591BA7"/>
    <w:multiLevelType w:val="multilevel"/>
    <w:tmpl w:val="8E0CE73A"/>
    <w:lvl w:ilvl="0">
      <w:start w:val="1"/>
      <w:numFmt w:val="decimal"/>
      <w:pStyle w:val="a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97" w15:restartNumberingAfterBreak="0">
    <w:nsid w:val="196140E7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198" w15:restartNumberingAfterBreak="0">
    <w:nsid w:val="197B3374"/>
    <w:multiLevelType w:val="hybridMultilevel"/>
    <w:tmpl w:val="C21C3468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9" w15:restartNumberingAfterBreak="0">
    <w:nsid w:val="1A36451D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00" w15:restartNumberingAfterBreak="0">
    <w:nsid w:val="1A403A0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01" w15:restartNumberingAfterBreak="0">
    <w:nsid w:val="1A64280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02" w15:restartNumberingAfterBreak="0">
    <w:nsid w:val="1A9D3AB3"/>
    <w:multiLevelType w:val="multilevel"/>
    <w:tmpl w:val="45983620"/>
    <w:lvl w:ilvl="0">
      <w:start w:val="1"/>
      <w:numFmt w:val="decimal"/>
      <w:lvlText w:val="(%1)"/>
      <w:lvlJc w:val="left"/>
      <w:pPr>
        <w:ind w:left="357" w:hanging="357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714" w:hanging="357"/>
      </w:pPr>
      <w:rPr>
        <w:rFonts w:ascii="Wingdings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071" w:hanging="357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428" w:hanging="357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1785" w:hanging="357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142" w:hanging="35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2856" w:hanging="357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213" w:hanging="357"/>
      </w:pPr>
      <w:rPr>
        <w:rFonts w:hint="eastAsia"/>
      </w:rPr>
    </w:lvl>
  </w:abstractNum>
  <w:abstractNum w:abstractNumId="203" w15:restartNumberingAfterBreak="0">
    <w:nsid w:val="1AEF6FEF"/>
    <w:multiLevelType w:val="hybridMultilevel"/>
    <w:tmpl w:val="2222B80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4" w15:restartNumberingAfterBreak="0">
    <w:nsid w:val="1B0C632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05" w15:restartNumberingAfterBreak="0">
    <w:nsid w:val="1B57148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06" w15:restartNumberingAfterBreak="0">
    <w:nsid w:val="1B5C4B6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07" w15:restartNumberingAfterBreak="0">
    <w:nsid w:val="1B7456AC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08" w15:restartNumberingAfterBreak="0">
    <w:nsid w:val="1B9B481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09" w15:restartNumberingAfterBreak="0">
    <w:nsid w:val="1BAA7C7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10" w15:restartNumberingAfterBreak="0">
    <w:nsid w:val="1BB776C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11" w15:restartNumberingAfterBreak="0">
    <w:nsid w:val="1BD60DB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12" w15:restartNumberingAfterBreak="0">
    <w:nsid w:val="1BE554F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13" w15:restartNumberingAfterBreak="0">
    <w:nsid w:val="1BFC522D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14" w15:restartNumberingAfterBreak="0">
    <w:nsid w:val="1C0B7F8D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15" w15:restartNumberingAfterBreak="0">
    <w:nsid w:val="1C1502A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16" w15:restartNumberingAfterBreak="0">
    <w:nsid w:val="1C9C5656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17" w15:restartNumberingAfterBreak="0">
    <w:nsid w:val="1CC1413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18" w15:restartNumberingAfterBreak="0">
    <w:nsid w:val="1CDF4D2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19" w15:restartNumberingAfterBreak="0">
    <w:nsid w:val="1D0B603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20" w15:restartNumberingAfterBreak="0">
    <w:nsid w:val="1D2F4DB5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21" w15:restartNumberingAfterBreak="0">
    <w:nsid w:val="1D70792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22" w15:restartNumberingAfterBreak="0">
    <w:nsid w:val="1D8D57A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23" w15:restartNumberingAfterBreak="0">
    <w:nsid w:val="1DD0756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24" w15:restartNumberingAfterBreak="0">
    <w:nsid w:val="1DDE0589"/>
    <w:multiLevelType w:val="hybridMultilevel"/>
    <w:tmpl w:val="9A484D38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5" w15:restartNumberingAfterBreak="0">
    <w:nsid w:val="1DEB05C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26" w15:restartNumberingAfterBreak="0">
    <w:nsid w:val="1DEF0B0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27" w15:restartNumberingAfterBreak="0">
    <w:nsid w:val="1E0C6905"/>
    <w:multiLevelType w:val="hybridMultilevel"/>
    <w:tmpl w:val="0102F79E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8" w15:restartNumberingAfterBreak="0">
    <w:nsid w:val="1E1A03D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29" w15:restartNumberingAfterBreak="0">
    <w:nsid w:val="1E29333D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30" w15:restartNumberingAfterBreak="0">
    <w:nsid w:val="1E3F11C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31" w15:restartNumberingAfterBreak="0">
    <w:nsid w:val="1E572AC3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32" w15:restartNumberingAfterBreak="0">
    <w:nsid w:val="1EDD412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33" w15:restartNumberingAfterBreak="0">
    <w:nsid w:val="1EE90177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34" w15:restartNumberingAfterBreak="0">
    <w:nsid w:val="1F0E26B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35" w15:restartNumberingAfterBreak="0">
    <w:nsid w:val="1F140A8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36" w15:restartNumberingAfterBreak="0">
    <w:nsid w:val="1F232E43"/>
    <w:multiLevelType w:val="hybridMultilevel"/>
    <w:tmpl w:val="8A74124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7" w15:restartNumberingAfterBreak="0">
    <w:nsid w:val="1F39759B"/>
    <w:multiLevelType w:val="hybridMultilevel"/>
    <w:tmpl w:val="217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8" w15:restartNumberingAfterBreak="0">
    <w:nsid w:val="1F3B470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39" w15:restartNumberingAfterBreak="0">
    <w:nsid w:val="1F5B16E3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40" w15:restartNumberingAfterBreak="0">
    <w:nsid w:val="1FA52D82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41" w15:restartNumberingAfterBreak="0">
    <w:nsid w:val="1FB060BF"/>
    <w:multiLevelType w:val="hybridMultilevel"/>
    <w:tmpl w:val="B6CE927C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2" w15:restartNumberingAfterBreak="0">
    <w:nsid w:val="1FB47C5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43" w15:restartNumberingAfterBreak="0">
    <w:nsid w:val="1FD30D4B"/>
    <w:multiLevelType w:val="hybridMultilevel"/>
    <w:tmpl w:val="8A08EED6"/>
    <w:lvl w:ilvl="0" w:tplc="FFFFFFFF">
      <w:start w:val="1"/>
      <w:numFmt w:val="decimal"/>
      <w:lvlText w:val="%1."/>
      <w:lvlJc w:val="left"/>
      <w:pPr>
        <w:ind w:left="764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4" w15:restartNumberingAfterBreak="0">
    <w:nsid w:val="1FF114A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45" w15:restartNumberingAfterBreak="0">
    <w:nsid w:val="1FF2363D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46" w15:restartNumberingAfterBreak="0">
    <w:nsid w:val="20255AB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47" w15:restartNumberingAfterBreak="0">
    <w:nsid w:val="2071456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48" w15:restartNumberingAfterBreak="0">
    <w:nsid w:val="20906F9A"/>
    <w:multiLevelType w:val="hybridMultilevel"/>
    <w:tmpl w:val="DCF6645E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20B3397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50" w15:restartNumberingAfterBreak="0">
    <w:nsid w:val="20F64410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51" w15:restartNumberingAfterBreak="0">
    <w:nsid w:val="2107408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52" w15:restartNumberingAfterBreak="0">
    <w:nsid w:val="21422438"/>
    <w:multiLevelType w:val="hybridMultilevel"/>
    <w:tmpl w:val="608EB7A2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3" w15:restartNumberingAfterBreak="0">
    <w:nsid w:val="214922C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54" w15:restartNumberingAfterBreak="0">
    <w:nsid w:val="219B79A3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55" w15:restartNumberingAfterBreak="0">
    <w:nsid w:val="21A269F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56" w15:restartNumberingAfterBreak="0">
    <w:nsid w:val="21C40DA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57" w15:restartNumberingAfterBreak="0">
    <w:nsid w:val="22084973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8" w15:restartNumberingAfterBreak="0">
    <w:nsid w:val="223D285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59" w15:restartNumberingAfterBreak="0">
    <w:nsid w:val="22403398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60" w15:restartNumberingAfterBreak="0">
    <w:nsid w:val="23007B5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61" w15:restartNumberingAfterBreak="0">
    <w:nsid w:val="231168DF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62" w15:restartNumberingAfterBreak="0">
    <w:nsid w:val="232F6B56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3" w15:restartNumberingAfterBreak="0">
    <w:nsid w:val="233720CE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64" w15:restartNumberingAfterBreak="0">
    <w:nsid w:val="237328DD"/>
    <w:multiLevelType w:val="hybridMultilevel"/>
    <w:tmpl w:val="7F1CE16E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5" w15:restartNumberingAfterBreak="0">
    <w:nsid w:val="237E5AD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66" w15:restartNumberingAfterBreak="0">
    <w:nsid w:val="238E473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67" w15:restartNumberingAfterBreak="0">
    <w:nsid w:val="238F4B7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68" w15:restartNumberingAfterBreak="0">
    <w:nsid w:val="23A06A0C"/>
    <w:multiLevelType w:val="hybridMultilevel"/>
    <w:tmpl w:val="8A08EED6"/>
    <w:lvl w:ilvl="0" w:tplc="FFFFFFFF">
      <w:start w:val="1"/>
      <w:numFmt w:val="decimal"/>
      <w:lvlText w:val="%1."/>
      <w:lvlJc w:val="left"/>
      <w:pPr>
        <w:ind w:left="764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9" w15:restartNumberingAfterBreak="0">
    <w:nsid w:val="23B17DAF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70" w15:restartNumberingAfterBreak="0">
    <w:nsid w:val="23C62C06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1" w15:restartNumberingAfterBreak="0">
    <w:nsid w:val="23C73E2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2" w15:restartNumberingAfterBreak="0">
    <w:nsid w:val="23D255A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3" w15:restartNumberingAfterBreak="0">
    <w:nsid w:val="23EF34B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4" w15:restartNumberingAfterBreak="0">
    <w:nsid w:val="24173EA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5" w15:restartNumberingAfterBreak="0">
    <w:nsid w:val="244071C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6" w15:restartNumberingAfterBreak="0">
    <w:nsid w:val="244106A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7" w15:restartNumberingAfterBreak="0">
    <w:nsid w:val="245F7EC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8" w15:restartNumberingAfterBreak="0">
    <w:nsid w:val="246E411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79" w15:restartNumberingAfterBreak="0">
    <w:nsid w:val="2481255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80" w15:restartNumberingAfterBreak="0">
    <w:nsid w:val="24A62B0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81" w15:restartNumberingAfterBreak="0">
    <w:nsid w:val="24BA2B0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82" w15:restartNumberingAfterBreak="0">
    <w:nsid w:val="24D533E6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283" w15:restartNumberingAfterBreak="0">
    <w:nsid w:val="250315B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84" w15:restartNumberingAfterBreak="0">
    <w:nsid w:val="25090B4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85" w15:restartNumberingAfterBreak="0">
    <w:nsid w:val="250E3C0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86" w15:restartNumberingAfterBreak="0">
    <w:nsid w:val="25167695"/>
    <w:multiLevelType w:val="hybridMultilevel"/>
    <w:tmpl w:val="1DEA13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7" w15:restartNumberingAfterBreak="0">
    <w:nsid w:val="257F2AA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88" w15:restartNumberingAfterBreak="0">
    <w:nsid w:val="25C2387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89" w15:restartNumberingAfterBreak="0">
    <w:nsid w:val="260971F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90" w15:restartNumberingAfterBreak="0">
    <w:nsid w:val="26635A7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91" w15:restartNumberingAfterBreak="0">
    <w:nsid w:val="26861813"/>
    <w:multiLevelType w:val="hybridMultilevel"/>
    <w:tmpl w:val="498C0D02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8864DBB0">
      <w:start w:val="1"/>
      <w:numFmt w:val="upperLetter"/>
      <w:lvlText w:val="%2&gt;"/>
      <w:lvlJc w:val="left"/>
      <w:pPr>
        <w:ind w:left="840" w:hanging="360"/>
      </w:pPr>
      <w:rPr>
        <w:rFonts w:ascii="Arial" w:hAnsi="Arial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2" w15:restartNumberingAfterBreak="0">
    <w:nsid w:val="26861957"/>
    <w:multiLevelType w:val="hybridMultilevel"/>
    <w:tmpl w:val="8AAEAED4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3" w15:restartNumberingAfterBreak="0">
    <w:nsid w:val="26973671"/>
    <w:multiLevelType w:val="multilevel"/>
    <w:tmpl w:val="8760F244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94" w15:restartNumberingAfterBreak="0">
    <w:nsid w:val="26E7303F"/>
    <w:multiLevelType w:val="hybridMultilevel"/>
    <w:tmpl w:val="17C68DC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5" w15:restartNumberingAfterBreak="0">
    <w:nsid w:val="26F1283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96" w15:restartNumberingAfterBreak="0">
    <w:nsid w:val="271E5DBB"/>
    <w:multiLevelType w:val="hybridMultilevel"/>
    <w:tmpl w:val="035E8184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7" w15:restartNumberingAfterBreak="0">
    <w:nsid w:val="2743736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98" w15:restartNumberingAfterBreak="0">
    <w:nsid w:val="274E1AC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99" w15:restartNumberingAfterBreak="0">
    <w:nsid w:val="276A56D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00" w15:restartNumberingAfterBreak="0">
    <w:nsid w:val="27B74DE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01" w15:restartNumberingAfterBreak="0">
    <w:nsid w:val="27DF48B2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02" w15:restartNumberingAfterBreak="0">
    <w:nsid w:val="27E817D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03" w15:restartNumberingAfterBreak="0">
    <w:nsid w:val="283C3EA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04" w15:restartNumberingAfterBreak="0">
    <w:nsid w:val="28836B1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05" w15:restartNumberingAfterBreak="0">
    <w:nsid w:val="28865116"/>
    <w:multiLevelType w:val="hybridMultilevel"/>
    <w:tmpl w:val="0C4E5948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6" w15:restartNumberingAfterBreak="0">
    <w:nsid w:val="28CD792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07" w15:restartNumberingAfterBreak="0">
    <w:nsid w:val="28D8144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08" w15:restartNumberingAfterBreak="0">
    <w:nsid w:val="28DB0EA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09" w15:restartNumberingAfterBreak="0">
    <w:nsid w:val="28F44A8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10" w15:restartNumberingAfterBreak="0">
    <w:nsid w:val="29573A4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11" w15:restartNumberingAfterBreak="0">
    <w:nsid w:val="296A7F6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12" w15:restartNumberingAfterBreak="0">
    <w:nsid w:val="299161B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13" w15:restartNumberingAfterBreak="0">
    <w:nsid w:val="299B6B2F"/>
    <w:multiLevelType w:val="hybridMultilevel"/>
    <w:tmpl w:val="7A7EB66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4" w15:restartNumberingAfterBreak="0">
    <w:nsid w:val="29AE354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15" w15:restartNumberingAfterBreak="0">
    <w:nsid w:val="29BB158B"/>
    <w:multiLevelType w:val="hybridMultilevel"/>
    <w:tmpl w:val="C21C3468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6" w15:restartNumberingAfterBreak="0">
    <w:nsid w:val="29C230A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17" w15:restartNumberingAfterBreak="0">
    <w:nsid w:val="29D32BD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18" w15:restartNumberingAfterBreak="0">
    <w:nsid w:val="29F71379"/>
    <w:multiLevelType w:val="multilevel"/>
    <w:tmpl w:val="2FE00B28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  <w:rPr>
        <w:rFonts w:ascii="Arial" w:eastAsia="標楷體" w:hAnsi="Arial" w:hint="default"/>
        <w:b/>
        <w:i w:val="0"/>
        <w:sz w:val="32"/>
      </w:rPr>
    </w:lvl>
    <w:lvl w:ilvl="1">
      <w:start w:val="1"/>
      <w:numFmt w:val="decimal"/>
      <w:pStyle w:val="2"/>
      <w:lvlText w:val="%1.%2."/>
      <w:lvlJc w:val="left"/>
      <w:pPr>
        <w:tabs>
          <w:tab w:val="num" w:pos="425"/>
        </w:tabs>
        <w:ind w:left="425" w:hanging="425"/>
      </w:pPr>
      <w:rPr>
        <w:rFonts w:ascii="Arial" w:eastAsia="標楷體" w:hAnsi="Arial" w:hint="default"/>
        <w:b/>
        <w:i w:val="0"/>
        <w:sz w:val="28"/>
      </w:rPr>
    </w:lvl>
    <w:lvl w:ilvl="2">
      <w:start w:val="1"/>
      <w:numFmt w:val="decimal"/>
      <w:pStyle w:val="30"/>
      <w:lvlText w:val="%1.%2.%3."/>
      <w:lvlJc w:val="left"/>
      <w:pPr>
        <w:tabs>
          <w:tab w:val="num" w:pos="425"/>
        </w:tabs>
        <w:ind w:left="425" w:hanging="425"/>
      </w:pPr>
      <w:rPr>
        <w:rFonts w:ascii="Arial" w:eastAsia="標楷體" w:hAnsi="Arial" w:hint="default"/>
        <w:b/>
        <w:i w:val="0"/>
        <w:sz w:val="24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425"/>
        </w:tabs>
        <w:ind w:left="425" w:hanging="425"/>
      </w:pPr>
      <w:rPr>
        <w:rFonts w:ascii="Arial" w:eastAsia="標楷體" w:hAnsi="Arial" w:hint="default"/>
        <w:b/>
        <w:bCs/>
        <w:i w:val="0"/>
        <w:sz w:val="24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425"/>
        </w:tabs>
        <w:ind w:left="425" w:hanging="425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decimal"/>
      <w:pStyle w:val="6"/>
      <w:lvlText w:val="%1.%2.%3.%4.%5.%6."/>
      <w:lvlJc w:val="left"/>
      <w:pPr>
        <w:tabs>
          <w:tab w:val="num" w:pos="425"/>
        </w:tabs>
        <w:ind w:left="425" w:hanging="425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decimal"/>
      <w:pStyle w:val="7"/>
      <w:lvlText w:val="%1.%2.%3.%4.%5.%6.%7."/>
      <w:lvlJc w:val="left"/>
      <w:pPr>
        <w:tabs>
          <w:tab w:val="num" w:pos="425"/>
        </w:tabs>
        <w:ind w:left="425" w:hanging="425"/>
      </w:pPr>
      <w:rPr>
        <w:rFonts w:ascii="Arial" w:eastAsia="標楷體" w:hAnsi="Arial" w:hint="default"/>
        <w:b w:val="0"/>
        <w:i w:val="0"/>
        <w:sz w:val="24"/>
      </w:rPr>
    </w:lvl>
    <w:lvl w:ilvl="7">
      <w:start w:val="1"/>
      <w:numFmt w:val="decimal"/>
      <w:pStyle w:val="8"/>
      <w:lvlText w:val="%1.%2.%3.%4.%5.%6.%7.%8."/>
      <w:lvlJc w:val="left"/>
      <w:pPr>
        <w:tabs>
          <w:tab w:val="num" w:pos="425"/>
        </w:tabs>
        <w:ind w:left="425" w:hanging="425"/>
      </w:pPr>
      <w:rPr>
        <w:rFonts w:ascii="Arial" w:eastAsia="標楷體" w:hAnsi="Arial" w:hint="default"/>
        <w:b w:val="0"/>
        <w:i w:val="0"/>
        <w:sz w:val="24"/>
      </w:rPr>
    </w:lvl>
    <w:lvl w:ilvl="8">
      <w:start w:val="1"/>
      <w:numFmt w:val="decimal"/>
      <w:pStyle w:val="9"/>
      <w:lvlText w:val="%1.%2.%3.%4.%5.%6.%7.%8.%9."/>
      <w:lvlJc w:val="left"/>
      <w:pPr>
        <w:tabs>
          <w:tab w:val="num" w:pos="425"/>
        </w:tabs>
        <w:ind w:left="425" w:hanging="425"/>
      </w:pPr>
      <w:rPr>
        <w:rFonts w:ascii="Arial" w:eastAsia="標楷體" w:hAnsi="Arial" w:hint="default"/>
        <w:b w:val="0"/>
        <w:i w:val="0"/>
        <w:sz w:val="24"/>
      </w:rPr>
    </w:lvl>
  </w:abstractNum>
  <w:abstractNum w:abstractNumId="319" w15:restartNumberingAfterBreak="0">
    <w:nsid w:val="2A1C4030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20" w15:restartNumberingAfterBreak="0">
    <w:nsid w:val="2A437BAC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1" w15:restartNumberingAfterBreak="0">
    <w:nsid w:val="2A5A0B1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2" w15:restartNumberingAfterBreak="0">
    <w:nsid w:val="2A7865B5"/>
    <w:multiLevelType w:val="multilevel"/>
    <w:tmpl w:val="45983620"/>
    <w:lvl w:ilvl="0">
      <w:start w:val="1"/>
      <w:numFmt w:val="decimal"/>
      <w:lvlText w:val="(%1)"/>
      <w:lvlJc w:val="left"/>
      <w:pPr>
        <w:ind w:left="357" w:hanging="357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714" w:hanging="357"/>
      </w:pPr>
      <w:rPr>
        <w:rFonts w:ascii="Wingdings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071" w:hanging="357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428" w:hanging="357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1785" w:hanging="357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142" w:hanging="35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2856" w:hanging="357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213" w:hanging="357"/>
      </w:pPr>
      <w:rPr>
        <w:rFonts w:hint="eastAsia"/>
      </w:rPr>
    </w:lvl>
  </w:abstractNum>
  <w:abstractNum w:abstractNumId="323" w15:restartNumberingAfterBreak="0">
    <w:nsid w:val="2A7F77C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4" w15:restartNumberingAfterBreak="0">
    <w:nsid w:val="2A9F4ED3"/>
    <w:multiLevelType w:val="multilevel"/>
    <w:tmpl w:val="47FE480E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5" w15:restartNumberingAfterBreak="0">
    <w:nsid w:val="2AA413B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6" w15:restartNumberingAfterBreak="0">
    <w:nsid w:val="2AB4047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7" w15:restartNumberingAfterBreak="0">
    <w:nsid w:val="2AEE2C91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28" w15:restartNumberingAfterBreak="0">
    <w:nsid w:val="2AF52A2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9" w15:restartNumberingAfterBreak="0">
    <w:nsid w:val="2B27346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30" w15:restartNumberingAfterBreak="0">
    <w:nsid w:val="2B3B294C"/>
    <w:multiLevelType w:val="hybridMultilevel"/>
    <w:tmpl w:val="8A08EED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1" w15:restartNumberingAfterBreak="0">
    <w:nsid w:val="2B603E45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32" w15:restartNumberingAfterBreak="0">
    <w:nsid w:val="2B604808"/>
    <w:multiLevelType w:val="hybridMultilevel"/>
    <w:tmpl w:val="406E46B2"/>
    <w:lvl w:ilvl="0" w:tplc="FFFFFFF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3" w15:restartNumberingAfterBreak="0">
    <w:nsid w:val="2B7A250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34" w15:restartNumberingAfterBreak="0">
    <w:nsid w:val="2B8D733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35" w15:restartNumberingAfterBreak="0">
    <w:nsid w:val="2B93558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36" w15:restartNumberingAfterBreak="0">
    <w:nsid w:val="2BC67F6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37" w15:restartNumberingAfterBreak="0">
    <w:nsid w:val="2BDC4E40"/>
    <w:multiLevelType w:val="hybridMultilevel"/>
    <w:tmpl w:val="0E8C8A5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8" w15:restartNumberingAfterBreak="0">
    <w:nsid w:val="2C1B3738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39" w15:restartNumberingAfterBreak="0">
    <w:nsid w:val="2C2B2836"/>
    <w:multiLevelType w:val="hybridMultilevel"/>
    <w:tmpl w:val="8A74124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0" w15:restartNumberingAfterBreak="0">
    <w:nsid w:val="2C3B1E04"/>
    <w:multiLevelType w:val="hybridMultilevel"/>
    <w:tmpl w:val="7F1CE16E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1" w15:restartNumberingAfterBreak="0">
    <w:nsid w:val="2C65595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42" w15:restartNumberingAfterBreak="0">
    <w:nsid w:val="2C724275"/>
    <w:multiLevelType w:val="hybridMultilevel"/>
    <w:tmpl w:val="2DCEBBF0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>
      <w:start w:val="1"/>
      <w:numFmt w:val="upperLetter"/>
      <w:lvlText w:val="%2."/>
      <w:lvlJc w:val="lef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3" w15:restartNumberingAfterBreak="0">
    <w:nsid w:val="2C7B2C25"/>
    <w:multiLevelType w:val="hybridMultilevel"/>
    <w:tmpl w:val="6D92D590"/>
    <w:lvl w:ilvl="0" w:tplc="9300EAF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9CD2BE0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2C2012A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FA9CF76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FBB283F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B412874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482872B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57D60A0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E4F4FB6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344" w15:restartNumberingAfterBreak="0">
    <w:nsid w:val="2C865C3B"/>
    <w:multiLevelType w:val="multilevel"/>
    <w:tmpl w:val="8D84741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45" w15:restartNumberingAfterBreak="0">
    <w:nsid w:val="2C9218A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46" w15:restartNumberingAfterBreak="0">
    <w:nsid w:val="2CBD79D4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47" w15:restartNumberingAfterBreak="0">
    <w:nsid w:val="2CC112C8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48" w15:restartNumberingAfterBreak="0">
    <w:nsid w:val="2CCB298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49" w15:restartNumberingAfterBreak="0">
    <w:nsid w:val="2CCC443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0" w15:restartNumberingAfterBreak="0">
    <w:nsid w:val="2D58414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1" w15:restartNumberingAfterBreak="0">
    <w:nsid w:val="2DD32308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52" w15:restartNumberingAfterBreak="0">
    <w:nsid w:val="2DDA437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3" w15:restartNumberingAfterBreak="0">
    <w:nsid w:val="2E1817F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4" w15:restartNumberingAfterBreak="0">
    <w:nsid w:val="2E360E5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5" w15:restartNumberingAfterBreak="0">
    <w:nsid w:val="2E577BE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6" w15:restartNumberingAfterBreak="0">
    <w:nsid w:val="2E856D65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7" w15:restartNumberingAfterBreak="0">
    <w:nsid w:val="2E913AE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8" w15:restartNumberingAfterBreak="0">
    <w:nsid w:val="2ECD357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59" w15:restartNumberingAfterBreak="0">
    <w:nsid w:val="2EE66C49"/>
    <w:multiLevelType w:val="hybridMultilevel"/>
    <w:tmpl w:val="E51E6774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0" w15:restartNumberingAfterBreak="0">
    <w:nsid w:val="2EEE14A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61" w15:restartNumberingAfterBreak="0">
    <w:nsid w:val="2F242A67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62" w15:restartNumberingAfterBreak="0">
    <w:nsid w:val="2F35332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63" w15:restartNumberingAfterBreak="0">
    <w:nsid w:val="2F354AA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64" w15:restartNumberingAfterBreak="0">
    <w:nsid w:val="2F5B720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65" w15:restartNumberingAfterBreak="0">
    <w:nsid w:val="2F7674FE"/>
    <w:multiLevelType w:val="hybridMultilevel"/>
    <w:tmpl w:val="0A12C51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6" w15:restartNumberingAfterBreak="0">
    <w:nsid w:val="2F866486"/>
    <w:multiLevelType w:val="hybridMultilevel"/>
    <w:tmpl w:val="0E8C8A5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7" w15:restartNumberingAfterBreak="0">
    <w:nsid w:val="2F8D6C8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68" w15:restartNumberingAfterBreak="0">
    <w:nsid w:val="2FB209D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69" w15:restartNumberingAfterBreak="0">
    <w:nsid w:val="2FBF603C"/>
    <w:multiLevelType w:val="hybridMultilevel"/>
    <w:tmpl w:val="A962C298"/>
    <w:lvl w:ilvl="0" w:tplc="38686C9A">
      <w:start w:val="1"/>
      <w:numFmt w:val="decimal"/>
      <w:lvlText w:val="%1."/>
      <w:lvlJc w:val="left"/>
      <w:pPr>
        <w:ind w:left="905" w:hanging="480"/>
      </w:pPr>
      <w:rPr>
        <w:rFonts w:hint="eastAsia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0" w15:restartNumberingAfterBreak="0">
    <w:nsid w:val="2FF2102B"/>
    <w:multiLevelType w:val="hybridMultilevel"/>
    <w:tmpl w:val="1EF6369C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1" w15:restartNumberingAfterBreak="0">
    <w:nsid w:val="2FFF770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72" w15:restartNumberingAfterBreak="0">
    <w:nsid w:val="302F458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73" w15:restartNumberingAfterBreak="0">
    <w:nsid w:val="303D5F6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74" w15:restartNumberingAfterBreak="0">
    <w:nsid w:val="307B153D"/>
    <w:multiLevelType w:val="hybridMultilevel"/>
    <w:tmpl w:val="0E8C8A5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C88F902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5" w15:restartNumberingAfterBreak="0">
    <w:nsid w:val="3139038B"/>
    <w:multiLevelType w:val="hybridMultilevel"/>
    <w:tmpl w:val="8A74124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6" w15:restartNumberingAfterBreak="0">
    <w:nsid w:val="31442F2F"/>
    <w:multiLevelType w:val="hybridMultilevel"/>
    <w:tmpl w:val="7F1CE16E"/>
    <w:lvl w:ilvl="0" w:tplc="04C69C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7" w15:restartNumberingAfterBreak="0">
    <w:nsid w:val="314B596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78" w15:restartNumberingAfterBreak="0">
    <w:nsid w:val="317B088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79" w15:restartNumberingAfterBreak="0">
    <w:nsid w:val="31887C29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80" w15:restartNumberingAfterBreak="0">
    <w:nsid w:val="31D0277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81" w15:restartNumberingAfterBreak="0">
    <w:nsid w:val="325177E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82" w15:restartNumberingAfterBreak="0">
    <w:nsid w:val="329F454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83" w15:restartNumberingAfterBreak="0">
    <w:nsid w:val="32B92714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84" w15:restartNumberingAfterBreak="0">
    <w:nsid w:val="32C1575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85" w15:restartNumberingAfterBreak="0">
    <w:nsid w:val="32F35CA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86" w15:restartNumberingAfterBreak="0">
    <w:nsid w:val="32FE6AE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87" w15:restartNumberingAfterBreak="0">
    <w:nsid w:val="3321324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88" w15:restartNumberingAfterBreak="0">
    <w:nsid w:val="334C15B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89" w15:restartNumberingAfterBreak="0">
    <w:nsid w:val="334F137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90" w15:restartNumberingAfterBreak="0">
    <w:nsid w:val="33AB574B"/>
    <w:multiLevelType w:val="hybridMultilevel"/>
    <w:tmpl w:val="D9F2C41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1" w15:restartNumberingAfterBreak="0">
    <w:nsid w:val="33B44FEA"/>
    <w:multiLevelType w:val="hybridMultilevel"/>
    <w:tmpl w:val="62F267A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2" w15:restartNumberingAfterBreak="0">
    <w:nsid w:val="33C956E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93" w15:restartNumberingAfterBreak="0">
    <w:nsid w:val="33EC111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94" w15:restartNumberingAfterBreak="0">
    <w:nsid w:val="33FF6AA3"/>
    <w:multiLevelType w:val="hybridMultilevel"/>
    <w:tmpl w:val="7340D076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5" w15:restartNumberingAfterBreak="0">
    <w:nsid w:val="341E1C1D"/>
    <w:multiLevelType w:val="hybridMultilevel"/>
    <w:tmpl w:val="64823634"/>
    <w:lvl w:ilvl="0" w:tplc="CD8882C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68C6E2A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B7B65A2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8CA04F4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DA242EA2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5A9A54B2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C23C128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F9D85D7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EF9832C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396" w15:restartNumberingAfterBreak="0">
    <w:nsid w:val="34317430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97" w15:restartNumberingAfterBreak="0">
    <w:nsid w:val="346B282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98" w15:restartNumberingAfterBreak="0">
    <w:nsid w:val="34747B7C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399" w15:restartNumberingAfterBreak="0">
    <w:nsid w:val="3481017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00" w15:restartNumberingAfterBreak="0">
    <w:nsid w:val="3490481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01" w15:restartNumberingAfterBreak="0">
    <w:nsid w:val="34A8505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02" w15:restartNumberingAfterBreak="0">
    <w:nsid w:val="34CE047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03" w15:restartNumberingAfterBreak="0">
    <w:nsid w:val="34E02F6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04" w15:restartNumberingAfterBreak="0">
    <w:nsid w:val="34FF596C"/>
    <w:multiLevelType w:val="hybridMultilevel"/>
    <w:tmpl w:val="C9625C08"/>
    <w:lvl w:ilvl="0" w:tplc="9F1C8542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5" w15:restartNumberingAfterBreak="0">
    <w:nsid w:val="352204EF"/>
    <w:multiLevelType w:val="hybridMultilevel"/>
    <w:tmpl w:val="973424D4"/>
    <w:lvl w:ilvl="0" w:tplc="FFFFFFF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6" w15:restartNumberingAfterBreak="0">
    <w:nsid w:val="3541315C"/>
    <w:multiLevelType w:val="hybridMultilevel"/>
    <w:tmpl w:val="36829120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7" w15:restartNumberingAfterBreak="0">
    <w:nsid w:val="35B758C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08" w15:restartNumberingAfterBreak="0">
    <w:nsid w:val="3603448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09" w15:restartNumberingAfterBreak="0">
    <w:nsid w:val="36370B8E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10" w15:restartNumberingAfterBreak="0">
    <w:nsid w:val="363E177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11" w15:restartNumberingAfterBreak="0">
    <w:nsid w:val="3644099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12" w15:restartNumberingAfterBreak="0">
    <w:nsid w:val="3656355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13" w15:restartNumberingAfterBreak="0">
    <w:nsid w:val="366B62D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14" w15:restartNumberingAfterBreak="0">
    <w:nsid w:val="36B1587F"/>
    <w:multiLevelType w:val="hybridMultilevel"/>
    <w:tmpl w:val="227A1988"/>
    <w:lvl w:ilvl="0" w:tplc="FFFFFFFF">
      <w:start w:val="1"/>
      <w:numFmt w:val="decimal"/>
      <w:lvlText w:val="(%1)"/>
      <w:lvlJc w:val="left"/>
      <w:pPr>
        <w:ind w:left="480" w:hanging="480"/>
      </w:pPr>
      <w:rPr>
        <w:rFonts w:ascii="微軟正黑體" w:eastAsia="微軟正黑體" w:hAnsi="微軟正黑體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5" w15:restartNumberingAfterBreak="0">
    <w:nsid w:val="36B32D77"/>
    <w:multiLevelType w:val="hybridMultilevel"/>
    <w:tmpl w:val="CA0E139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6" w15:restartNumberingAfterBreak="0">
    <w:nsid w:val="36CC5CF5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17" w15:restartNumberingAfterBreak="0">
    <w:nsid w:val="36D01AF9"/>
    <w:multiLevelType w:val="hybridMultilevel"/>
    <w:tmpl w:val="025E2764"/>
    <w:lvl w:ilvl="0" w:tplc="CE24EAB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18" w15:restartNumberingAfterBreak="0">
    <w:nsid w:val="36D70E3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19" w15:restartNumberingAfterBreak="0">
    <w:nsid w:val="376C654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20" w15:restartNumberingAfterBreak="0">
    <w:nsid w:val="380F693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21" w15:restartNumberingAfterBreak="0">
    <w:nsid w:val="382C385C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22" w15:restartNumberingAfterBreak="0">
    <w:nsid w:val="3831677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23" w15:restartNumberingAfterBreak="0">
    <w:nsid w:val="386C4E23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24" w15:restartNumberingAfterBreak="0">
    <w:nsid w:val="38A66CAC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25" w15:restartNumberingAfterBreak="0">
    <w:nsid w:val="38D168E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26" w15:restartNumberingAfterBreak="0">
    <w:nsid w:val="38F549FB"/>
    <w:multiLevelType w:val="hybridMultilevel"/>
    <w:tmpl w:val="1EF6369C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7" w15:restartNumberingAfterBreak="0">
    <w:nsid w:val="394705B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28" w15:restartNumberingAfterBreak="0">
    <w:nsid w:val="39540C03"/>
    <w:multiLevelType w:val="hybridMultilevel"/>
    <w:tmpl w:val="8A08EED6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9" w15:restartNumberingAfterBreak="0">
    <w:nsid w:val="39942B6E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30" w15:restartNumberingAfterBreak="0">
    <w:nsid w:val="39B47148"/>
    <w:multiLevelType w:val="multilevel"/>
    <w:tmpl w:val="B1AE05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31" w15:restartNumberingAfterBreak="0">
    <w:nsid w:val="39EA0F1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32" w15:restartNumberingAfterBreak="0">
    <w:nsid w:val="39F4797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33" w15:restartNumberingAfterBreak="0">
    <w:nsid w:val="3A15025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34" w15:restartNumberingAfterBreak="0">
    <w:nsid w:val="3A1E48B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35" w15:restartNumberingAfterBreak="0">
    <w:nsid w:val="3A2970B0"/>
    <w:multiLevelType w:val="multilevel"/>
    <w:tmpl w:val="432EBBC6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1048" w:hanging="480"/>
      </w:pPr>
    </w:lvl>
    <w:lvl w:ilvl="3">
      <w:start w:val="1"/>
      <w:numFmt w:val="upperLetter"/>
      <w:lvlText w:val="%4."/>
      <w:lvlJc w:val="left"/>
      <w:pPr>
        <w:ind w:left="1332" w:hanging="480"/>
      </w:p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36" w15:restartNumberingAfterBreak="0">
    <w:nsid w:val="3A3A724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37" w15:restartNumberingAfterBreak="0">
    <w:nsid w:val="3A742349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38" w15:restartNumberingAfterBreak="0">
    <w:nsid w:val="3A9235E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39" w15:restartNumberingAfterBreak="0">
    <w:nsid w:val="3A94761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0" w15:restartNumberingAfterBreak="0">
    <w:nsid w:val="3A9B0C5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1" w15:restartNumberingAfterBreak="0">
    <w:nsid w:val="3AAA3B69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2" w15:restartNumberingAfterBreak="0">
    <w:nsid w:val="3B06074C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43" w15:restartNumberingAfterBreak="0">
    <w:nsid w:val="3B0B5715"/>
    <w:multiLevelType w:val="multilevel"/>
    <w:tmpl w:val="AAC01DEC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4" w15:restartNumberingAfterBreak="0">
    <w:nsid w:val="3B0D344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5" w15:restartNumberingAfterBreak="0">
    <w:nsid w:val="3B590305"/>
    <w:multiLevelType w:val="hybridMultilevel"/>
    <w:tmpl w:val="45FC6820"/>
    <w:lvl w:ilvl="0" w:tplc="627ED4AC">
      <w:start w:val="1"/>
      <w:numFmt w:val="decimal"/>
      <w:lvlText w:val="%1."/>
      <w:lvlJc w:val="left"/>
      <w:pPr>
        <w:ind w:left="480" w:hanging="480"/>
      </w:pPr>
      <w:rPr>
        <w:rFonts w:ascii="Arial" w:eastAsia="標楷體" w:hAnsi="Arial" w:cs="Arial" w:hint="default"/>
        <w:spacing w:val="-20"/>
        <w:position w:val="0"/>
        <w:sz w:val="24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6" w15:restartNumberingAfterBreak="0">
    <w:nsid w:val="3B72420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7" w15:restartNumberingAfterBreak="0">
    <w:nsid w:val="3B88074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8" w15:restartNumberingAfterBreak="0">
    <w:nsid w:val="3BAB4E0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49" w15:restartNumberingAfterBreak="0">
    <w:nsid w:val="3BE02D7F"/>
    <w:multiLevelType w:val="hybridMultilevel"/>
    <w:tmpl w:val="973424D4"/>
    <w:lvl w:ilvl="0" w:tplc="63B6B96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0" w15:restartNumberingAfterBreak="0">
    <w:nsid w:val="3C193C55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51" w15:restartNumberingAfterBreak="0">
    <w:nsid w:val="3C2A4E6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52" w15:restartNumberingAfterBreak="0">
    <w:nsid w:val="3C5B230C"/>
    <w:multiLevelType w:val="hybridMultilevel"/>
    <w:tmpl w:val="78B05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3C652AA4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54" w15:restartNumberingAfterBreak="0">
    <w:nsid w:val="3C6652D8"/>
    <w:multiLevelType w:val="multilevel"/>
    <w:tmpl w:val="2C2AA04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55" w15:restartNumberingAfterBreak="0">
    <w:nsid w:val="3C6D514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56" w15:restartNumberingAfterBreak="0">
    <w:nsid w:val="3C844D6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57" w15:restartNumberingAfterBreak="0">
    <w:nsid w:val="3CC878C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58" w15:restartNumberingAfterBreak="0">
    <w:nsid w:val="3D5F15BC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59" w15:restartNumberingAfterBreak="0">
    <w:nsid w:val="3D687A2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60" w15:restartNumberingAfterBreak="0">
    <w:nsid w:val="3DCD1222"/>
    <w:multiLevelType w:val="hybridMultilevel"/>
    <w:tmpl w:val="608EB7A2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1" w15:restartNumberingAfterBreak="0">
    <w:nsid w:val="3DEC55E4"/>
    <w:multiLevelType w:val="multilevel"/>
    <w:tmpl w:val="66C2AC0E"/>
    <w:lvl w:ilvl="0">
      <w:start w:val="1"/>
      <w:numFmt w:val="decimal"/>
      <w:lvlText w:val="(%1)"/>
      <w:lvlJc w:val="left"/>
      <w:pPr>
        <w:ind w:left="480" w:hanging="480"/>
      </w:pPr>
      <w:rPr>
        <w:rFonts w:ascii="微軟正黑體" w:eastAsia="微軟正黑體" w:hAnsi="微軟正黑體"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62" w15:restartNumberingAfterBreak="0">
    <w:nsid w:val="3DF5116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63" w15:restartNumberingAfterBreak="0">
    <w:nsid w:val="3E0F74B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64" w15:restartNumberingAfterBreak="0">
    <w:nsid w:val="3E1C689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65" w15:restartNumberingAfterBreak="0">
    <w:nsid w:val="3E3243C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66" w15:restartNumberingAfterBreak="0">
    <w:nsid w:val="3E417EF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67" w15:restartNumberingAfterBreak="0">
    <w:nsid w:val="3E4760C4"/>
    <w:multiLevelType w:val="hybridMultilevel"/>
    <w:tmpl w:val="ED22BE16"/>
    <w:lvl w:ilvl="0" w:tplc="91C0EA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67273E6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C88F902">
      <w:start w:val="1"/>
      <w:numFmt w:val="upperLetter"/>
      <w:lvlText w:val="%3."/>
      <w:lvlJc w:val="left"/>
      <w:pPr>
        <w:ind w:left="13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8" w15:restartNumberingAfterBreak="0">
    <w:nsid w:val="3E8D658C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69" w15:restartNumberingAfterBreak="0">
    <w:nsid w:val="3EAD2F6C"/>
    <w:multiLevelType w:val="hybridMultilevel"/>
    <w:tmpl w:val="58985110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0" w15:restartNumberingAfterBreak="0">
    <w:nsid w:val="3EE04BB2"/>
    <w:multiLevelType w:val="hybridMultilevel"/>
    <w:tmpl w:val="0E8C8A5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1" w15:restartNumberingAfterBreak="0">
    <w:nsid w:val="3EE16C31"/>
    <w:multiLevelType w:val="hybridMultilevel"/>
    <w:tmpl w:val="DB609276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2" w15:restartNumberingAfterBreak="0">
    <w:nsid w:val="3EE76B6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73" w15:restartNumberingAfterBreak="0">
    <w:nsid w:val="3F00117C"/>
    <w:multiLevelType w:val="hybridMultilevel"/>
    <w:tmpl w:val="0F14C542"/>
    <w:lvl w:ilvl="0" w:tplc="0336703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97AA5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26AB3E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30A94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445C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968F8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40ECE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E3E217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1DA65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4" w15:restartNumberingAfterBreak="0">
    <w:nsid w:val="3F03078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75" w15:restartNumberingAfterBreak="0">
    <w:nsid w:val="3F030819"/>
    <w:multiLevelType w:val="multilevel"/>
    <w:tmpl w:val="973424D4"/>
    <w:styleLink w:val="20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76" w15:restartNumberingAfterBreak="0">
    <w:nsid w:val="3F1960C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77" w15:restartNumberingAfterBreak="0">
    <w:nsid w:val="3F3647CD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78" w15:restartNumberingAfterBreak="0">
    <w:nsid w:val="3F6431B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79" w15:restartNumberingAfterBreak="0">
    <w:nsid w:val="3F780E5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80" w15:restartNumberingAfterBreak="0">
    <w:nsid w:val="3F8351EF"/>
    <w:multiLevelType w:val="multilevel"/>
    <w:tmpl w:val="8D624F5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%4."/>
      <w:lvlJc w:val="left"/>
      <w:pPr>
        <w:ind w:left="1332" w:hanging="480"/>
      </w:p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81" w15:restartNumberingAfterBreak="0">
    <w:nsid w:val="3FC07CF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82" w15:restartNumberingAfterBreak="0">
    <w:nsid w:val="3FFC758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83" w15:restartNumberingAfterBreak="0">
    <w:nsid w:val="3FFC771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84" w15:restartNumberingAfterBreak="0">
    <w:nsid w:val="402475DB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85" w15:restartNumberingAfterBreak="0">
    <w:nsid w:val="4059650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86" w15:restartNumberingAfterBreak="0">
    <w:nsid w:val="408B4A3E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87" w15:restartNumberingAfterBreak="0">
    <w:nsid w:val="40B05DB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88" w15:restartNumberingAfterBreak="0">
    <w:nsid w:val="40BE74A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89" w15:restartNumberingAfterBreak="0">
    <w:nsid w:val="40C210CD"/>
    <w:multiLevelType w:val="hybridMultilevel"/>
    <w:tmpl w:val="A63CBACA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0" w15:restartNumberingAfterBreak="0">
    <w:nsid w:val="41063A8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91" w15:restartNumberingAfterBreak="0">
    <w:nsid w:val="411D2B64"/>
    <w:multiLevelType w:val="hybridMultilevel"/>
    <w:tmpl w:val="8A74124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2" w15:restartNumberingAfterBreak="0">
    <w:nsid w:val="414127DD"/>
    <w:multiLevelType w:val="hybridMultilevel"/>
    <w:tmpl w:val="8A08EED6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3" w15:restartNumberingAfterBreak="0">
    <w:nsid w:val="4158183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94" w15:restartNumberingAfterBreak="0">
    <w:nsid w:val="41790B1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95" w15:restartNumberingAfterBreak="0">
    <w:nsid w:val="41855FE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96" w15:restartNumberingAfterBreak="0">
    <w:nsid w:val="418D7047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97" w15:restartNumberingAfterBreak="0">
    <w:nsid w:val="419C42D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498" w15:restartNumberingAfterBreak="0">
    <w:nsid w:val="41BC79B0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499" w15:restartNumberingAfterBreak="0">
    <w:nsid w:val="41D258A9"/>
    <w:multiLevelType w:val="multilevel"/>
    <w:tmpl w:val="B1AE05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00" w15:restartNumberingAfterBreak="0">
    <w:nsid w:val="41DA127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01" w15:restartNumberingAfterBreak="0">
    <w:nsid w:val="41F518B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02" w15:restartNumberingAfterBreak="0">
    <w:nsid w:val="427E2B90"/>
    <w:multiLevelType w:val="multilevel"/>
    <w:tmpl w:val="6C2C7472"/>
    <w:lvl w:ilvl="0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3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60" w:hanging="2160"/>
      </w:pPr>
      <w:rPr>
        <w:rFonts w:hint="default"/>
      </w:rPr>
    </w:lvl>
  </w:abstractNum>
  <w:abstractNum w:abstractNumId="503" w15:restartNumberingAfterBreak="0">
    <w:nsid w:val="429F128F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04" w15:restartNumberingAfterBreak="0">
    <w:nsid w:val="43303895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05" w15:restartNumberingAfterBreak="0">
    <w:nsid w:val="43862B6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06" w15:restartNumberingAfterBreak="0">
    <w:nsid w:val="439E51C6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07" w15:restartNumberingAfterBreak="0">
    <w:nsid w:val="43A71EE6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08" w15:restartNumberingAfterBreak="0">
    <w:nsid w:val="43C6407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09" w15:restartNumberingAfterBreak="0">
    <w:nsid w:val="43F676DD"/>
    <w:multiLevelType w:val="hybridMultilevel"/>
    <w:tmpl w:val="8550C28A"/>
    <w:lvl w:ilvl="0" w:tplc="9B58F97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A3EAE4A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5B60D93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7B2CE88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E75C4FFC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EC5E890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E124B13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68260A02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748A5812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510" w15:restartNumberingAfterBreak="0">
    <w:nsid w:val="442347A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11" w15:restartNumberingAfterBreak="0">
    <w:nsid w:val="44262CA1"/>
    <w:multiLevelType w:val="hybridMultilevel"/>
    <w:tmpl w:val="62F267A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2" w15:restartNumberingAfterBreak="0">
    <w:nsid w:val="443745D9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13" w15:restartNumberingAfterBreak="0">
    <w:nsid w:val="444A7B11"/>
    <w:multiLevelType w:val="hybridMultilevel"/>
    <w:tmpl w:val="4150E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444E271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15" w15:restartNumberingAfterBreak="0">
    <w:nsid w:val="4451240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16" w15:restartNumberingAfterBreak="0">
    <w:nsid w:val="446061B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17" w15:restartNumberingAfterBreak="0">
    <w:nsid w:val="44664443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18" w15:restartNumberingAfterBreak="0">
    <w:nsid w:val="4468143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19" w15:restartNumberingAfterBreak="0">
    <w:nsid w:val="446B79D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20" w15:restartNumberingAfterBreak="0">
    <w:nsid w:val="44A8337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21" w15:restartNumberingAfterBreak="0">
    <w:nsid w:val="44B2311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22" w15:restartNumberingAfterBreak="0">
    <w:nsid w:val="44D308F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23" w15:restartNumberingAfterBreak="0">
    <w:nsid w:val="44FB0B5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24" w15:restartNumberingAfterBreak="0">
    <w:nsid w:val="45034C4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25" w15:restartNumberingAfterBreak="0">
    <w:nsid w:val="45384AC6"/>
    <w:multiLevelType w:val="hybridMultilevel"/>
    <w:tmpl w:val="C6EAB9F8"/>
    <w:lvl w:ilvl="0" w:tplc="FFFFFFF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6" w15:restartNumberingAfterBreak="0">
    <w:nsid w:val="45615B0D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27" w15:restartNumberingAfterBreak="0">
    <w:nsid w:val="45685FF3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28" w15:restartNumberingAfterBreak="0">
    <w:nsid w:val="456C0E48"/>
    <w:multiLevelType w:val="hybridMultilevel"/>
    <w:tmpl w:val="AF04D598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9" w15:restartNumberingAfterBreak="0">
    <w:nsid w:val="457A1A6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30" w15:restartNumberingAfterBreak="0">
    <w:nsid w:val="45911C4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31" w15:restartNumberingAfterBreak="0">
    <w:nsid w:val="45936386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32" w15:restartNumberingAfterBreak="0">
    <w:nsid w:val="45B1681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33" w15:restartNumberingAfterBreak="0">
    <w:nsid w:val="45B32C32"/>
    <w:multiLevelType w:val="hybridMultilevel"/>
    <w:tmpl w:val="20B06B6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4" w15:restartNumberingAfterBreak="0">
    <w:nsid w:val="45C37E0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35" w15:restartNumberingAfterBreak="0">
    <w:nsid w:val="45F176C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36" w15:restartNumberingAfterBreak="0">
    <w:nsid w:val="45F22877"/>
    <w:multiLevelType w:val="hybridMultilevel"/>
    <w:tmpl w:val="0FD849C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7" w15:restartNumberingAfterBreak="0">
    <w:nsid w:val="461E3CAE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38" w15:restartNumberingAfterBreak="0">
    <w:nsid w:val="466C57A8"/>
    <w:multiLevelType w:val="hybridMultilevel"/>
    <w:tmpl w:val="C21C3468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9" w15:restartNumberingAfterBreak="0">
    <w:nsid w:val="467130B9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40" w15:restartNumberingAfterBreak="0">
    <w:nsid w:val="4683518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41" w15:restartNumberingAfterBreak="0">
    <w:nsid w:val="468B06D3"/>
    <w:multiLevelType w:val="multilevel"/>
    <w:tmpl w:val="45983620"/>
    <w:lvl w:ilvl="0">
      <w:start w:val="1"/>
      <w:numFmt w:val="decimal"/>
      <w:lvlText w:val="(%1)"/>
      <w:lvlJc w:val="left"/>
      <w:pPr>
        <w:ind w:left="357" w:hanging="357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714" w:hanging="357"/>
      </w:pPr>
      <w:rPr>
        <w:rFonts w:ascii="Wingdings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071" w:hanging="357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428" w:hanging="357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1785" w:hanging="357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142" w:hanging="35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2856" w:hanging="357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213" w:hanging="357"/>
      </w:pPr>
      <w:rPr>
        <w:rFonts w:hint="eastAsia"/>
      </w:rPr>
    </w:lvl>
  </w:abstractNum>
  <w:abstractNum w:abstractNumId="542" w15:restartNumberingAfterBreak="0">
    <w:nsid w:val="46BD027A"/>
    <w:multiLevelType w:val="hybridMultilevel"/>
    <w:tmpl w:val="53B49B70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3" w15:restartNumberingAfterBreak="0">
    <w:nsid w:val="46FE4D5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44" w15:restartNumberingAfterBreak="0">
    <w:nsid w:val="4726413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45" w15:restartNumberingAfterBreak="0">
    <w:nsid w:val="474E305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46" w15:restartNumberingAfterBreak="0">
    <w:nsid w:val="474E3C03"/>
    <w:multiLevelType w:val="hybridMultilevel"/>
    <w:tmpl w:val="1206AE70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7" w15:restartNumberingAfterBreak="0">
    <w:nsid w:val="4751272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48" w15:restartNumberingAfterBreak="0">
    <w:nsid w:val="4758304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49" w15:restartNumberingAfterBreak="0">
    <w:nsid w:val="47682F2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0" w15:restartNumberingAfterBreak="0">
    <w:nsid w:val="476B12F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1" w15:restartNumberingAfterBreak="0">
    <w:nsid w:val="478F0C3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2" w15:restartNumberingAfterBreak="0">
    <w:nsid w:val="47930EB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3" w15:restartNumberingAfterBreak="0">
    <w:nsid w:val="47CA603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4" w15:restartNumberingAfterBreak="0">
    <w:nsid w:val="47D62E0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5" w15:restartNumberingAfterBreak="0">
    <w:nsid w:val="47F4241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6" w15:restartNumberingAfterBreak="0">
    <w:nsid w:val="4823277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7" w15:restartNumberingAfterBreak="0">
    <w:nsid w:val="4834349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8" w15:restartNumberingAfterBreak="0">
    <w:nsid w:val="489408F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59" w15:restartNumberingAfterBreak="0">
    <w:nsid w:val="48D902F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60" w15:restartNumberingAfterBreak="0">
    <w:nsid w:val="495E5572"/>
    <w:multiLevelType w:val="hybridMultilevel"/>
    <w:tmpl w:val="050E5076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3D4E42DC">
      <w:start w:val="1"/>
      <w:numFmt w:val="upperLetter"/>
      <w:lvlText w:val="%2、"/>
      <w:lvlJc w:val="left"/>
      <w:pPr>
        <w:ind w:left="960" w:hanging="48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1" w15:restartNumberingAfterBreak="0">
    <w:nsid w:val="497717F0"/>
    <w:multiLevelType w:val="hybridMultilevel"/>
    <w:tmpl w:val="F1E0B8A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2" w15:restartNumberingAfterBreak="0">
    <w:nsid w:val="49905110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63" w15:restartNumberingAfterBreak="0">
    <w:nsid w:val="49951086"/>
    <w:multiLevelType w:val="hybridMultilevel"/>
    <w:tmpl w:val="ABA466A0"/>
    <w:lvl w:ilvl="0" w:tplc="96CA5C7A">
      <w:start w:val="1"/>
      <w:numFmt w:val="decimal"/>
      <w:lvlText w:val="(%1)"/>
      <w:lvlJc w:val="left"/>
      <w:pPr>
        <w:ind w:left="480" w:hanging="480"/>
      </w:pPr>
      <w:rPr>
        <w:rFonts w:ascii="微軟正黑體" w:eastAsia="微軟正黑體" w:hAnsi="微軟正黑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4" w15:restartNumberingAfterBreak="0">
    <w:nsid w:val="49C97650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65" w15:restartNumberingAfterBreak="0">
    <w:nsid w:val="49D70E6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66" w15:restartNumberingAfterBreak="0">
    <w:nsid w:val="49F2125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67" w15:restartNumberingAfterBreak="0">
    <w:nsid w:val="4A155BA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68" w15:restartNumberingAfterBreak="0">
    <w:nsid w:val="4ABF3D7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69" w15:restartNumberingAfterBreak="0">
    <w:nsid w:val="4AEF6B5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70" w15:restartNumberingAfterBreak="0">
    <w:nsid w:val="4B0B26F0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71" w15:restartNumberingAfterBreak="0">
    <w:nsid w:val="4B17050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72" w15:restartNumberingAfterBreak="0">
    <w:nsid w:val="4B21787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73" w15:restartNumberingAfterBreak="0">
    <w:nsid w:val="4B8A21D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74" w15:restartNumberingAfterBreak="0">
    <w:nsid w:val="4BA7168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75" w15:restartNumberingAfterBreak="0">
    <w:nsid w:val="4BB934B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76" w15:restartNumberingAfterBreak="0">
    <w:nsid w:val="4C233050"/>
    <w:multiLevelType w:val="hybridMultilevel"/>
    <w:tmpl w:val="511280B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7" w15:restartNumberingAfterBreak="0">
    <w:nsid w:val="4C2D29DF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78" w15:restartNumberingAfterBreak="0">
    <w:nsid w:val="4C39712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79" w15:restartNumberingAfterBreak="0">
    <w:nsid w:val="4C5B11BB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80" w15:restartNumberingAfterBreak="0">
    <w:nsid w:val="4C6D3EE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81" w15:restartNumberingAfterBreak="0">
    <w:nsid w:val="4CFA55C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82" w15:restartNumberingAfterBreak="0">
    <w:nsid w:val="4D2410AE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83" w15:restartNumberingAfterBreak="0">
    <w:nsid w:val="4D3113C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84" w15:restartNumberingAfterBreak="0">
    <w:nsid w:val="4D347C7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85" w15:restartNumberingAfterBreak="0">
    <w:nsid w:val="4D6F5EF7"/>
    <w:multiLevelType w:val="hybridMultilevel"/>
    <w:tmpl w:val="CC16F548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>
      <w:start w:val="1"/>
      <w:numFmt w:val="upperLetter"/>
      <w:lvlText w:val="%2、"/>
      <w:lvlJc w:val="left"/>
      <w:pPr>
        <w:ind w:left="960" w:hanging="48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6" w15:restartNumberingAfterBreak="0">
    <w:nsid w:val="4D82321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87" w15:restartNumberingAfterBreak="0">
    <w:nsid w:val="4D9925DE"/>
    <w:multiLevelType w:val="hybridMultilevel"/>
    <w:tmpl w:val="E580E72E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8" w15:restartNumberingAfterBreak="0">
    <w:nsid w:val="4E3B01BA"/>
    <w:multiLevelType w:val="hybridMultilevel"/>
    <w:tmpl w:val="E1D43D90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9" w15:restartNumberingAfterBreak="0">
    <w:nsid w:val="4E5605FE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90" w15:restartNumberingAfterBreak="0">
    <w:nsid w:val="4E59674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91" w15:restartNumberingAfterBreak="0">
    <w:nsid w:val="4E6A7B6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92" w15:restartNumberingAfterBreak="0">
    <w:nsid w:val="4E794AC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93" w15:restartNumberingAfterBreak="0">
    <w:nsid w:val="4E9C0F5E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94" w15:restartNumberingAfterBreak="0">
    <w:nsid w:val="4EBE22E3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595" w15:restartNumberingAfterBreak="0">
    <w:nsid w:val="4F0A6DF1"/>
    <w:multiLevelType w:val="multilevel"/>
    <w:tmpl w:val="0D1C352E"/>
    <w:lvl w:ilvl="0">
      <w:start w:val="1"/>
      <w:numFmt w:val="decimal"/>
      <w:lvlText w:val="%1"/>
      <w:lvlJc w:val="left"/>
      <w:pPr>
        <w:ind w:left="425" w:hanging="425"/>
      </w:pPr>
      <w:rPr>
        <w:rFonts w:ascii="微軟正黑體" w:eastAsia="微軟正黑體" w:hAnsi="微軟正黑體" w:cstheme="minorBidi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96" w15:restartNumberingAfterBreak="0">
    <w:nsid w:val="4F122F6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97" w15:restartNumberingAfterBreak="0">
    <w:nsid w:val="4F5C424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98" w15:restartNumberingAfterBreak="0">
    <w:nsid w:val="4F7B5A9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599" w15:restartNumberingAfterBreak="0">
    <w:nsid w:val="4F82772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00" w15:restartNumberingAfterBreak="0">
    <w:nsid w:val="4F8B507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01" w15:restartNumberingAfterBreak="0">
    <w:nsid w:val="4FB80F5C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602" w15:restartNumberingAfterBreak="0">
    <w:nsid w:val="4FF64CD5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603" w15:restartNumberingAfterBreak="0">
    <w:nsid w:val="500B7D7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04" w15:restartNumberingAfterBreak="0">
    <w:nsid w:val="502011B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05" w15:restartNumberingAfterBreak="0">
    <w:nsid w:val="505B698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06" w15:restartNumberingAfterBreak="0">
    <w:nsid w:val="507024D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07" w15:restartNumberingAfterBreak="0">
    <w:nsid w:val="508A7B3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08" w15:restartNumberingAfterBreak="0">
    <w:nsid w:val="509F3977"/>
    <w:multiLevelType w:val="hybridMultilevel"/>
    <w:tmpl w:val="1DEA134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9" w15:restartNumberingAfterBreak="0">
    <w:nsid w:val="50B91C5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10" w15:restartNumberingAfterBreak="0">
    <w:nsid w:val="50C26878"/>
    <w:multiLevelType w:val="hybridMultilevel"/>
    <w:tmpl w:val="31084A8A"/>
    <w:lvl w:ilvl="0" w:tplc="1808604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" w:hanging="480"/>
      </w:pPr>
    </w:lvl>
    <w:lvl w:ilvl="2" w:tplc="0409001B" w:tentative="1">
      <w:start w:val="1"/>
      <w:numFmt w:val="lowerRoman"/>
      <w:lvlText w:val="%3."/>
      <w:lvlJc w:val="right"/>
      <w:pPr>
        <w:ind w:left="600" w:hanging="480"/>
      </w:pPr>
    </w:lvl>
    <w:lvl w:ilvl="3" w:tplc="0409000F" w:tentative="1">
      <w:start w:val="1"/>
      <w:numFmt w:val="decimal"/>
      <w:lvlText w:val="%4."/>
      <w:lvlJc w:val="left"/>
      <w:pPr>
        <w:ind w:left="10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560" w:hanging="480"/>
      </w:pPr>
    </w:lvl>
    <w:lvl w:ilvl="5" w:tplc="0409001B" w:tentative="1">
      <w:start w:val="1"/>
      <w:numFmt w:val="lowerRoman"/>
      <w:lvlText w:val="%6."/>
      <w:lvlJc w:val="right"/>
      <w:pPr>
        <w:ind w:left="2040" w:hanging="480"/>
      </w:pPr>
    </w:lvl>
    <w:lvl w:ilvl="6" w:tplc="0409000F" w:tentative="1">
      <w:start w:val="1"/>
      <w:numFmt w:val="decimal"/>
      <w:lvlText w:val="%7."/>
      <w:lvlJc w:val="left"/>
      <w:pPr>
        <w:ind w:left="25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000" w:hanging="480"/>
      </w:pPr>
    </w:lvl>
    <w:lvl w:ilvl="8" w:tplc="0409001B" w:tentative="1">
      <w:start w:val="1"/>
      <w:numFmt w:val="lowerRoman"/>
      <w:lvlText w:val="%9."/>
      <w:lvlJc w:val="right"/>
      <w:pPr>
        <w:ind w:left="3480" w:hanging="480"/>
      </w:pPr>
    </w:lvl>
  </w:abstractNum>
  <w:abstractNum w:abstractNumId="611" w15:restartNumberingAfterBreak="0">
    <w:nsid w:val="50F918A6"/>
    <w:multiLevelType w:val="hybridMultilevel"/>
    <w:tmpl w:val="642EA40E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3D4E42DC">
      <w:start w:val="1"/>
      <w:numFmt w:val="upperLetter"/>
      <w:lvlText w:val="%2、"/>
      <w:lvlJc w:val="left"/>
      <w:pPr>
        <w:ind w:left="960" w:hanging="48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2" w15:restartNumberingAfterBreak="0">
    <w:nsid w:val="51155B7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13" w15:restartNumberingAfterBreak="0">
    <w:nsid w:val="512D60C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14" w15:restartNumberingAfterBreak="0">
    <w:nsid w:val="513530D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15" w15:restartNumberingAfterBreak="0">
    <w:nsid w:val="51C1263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16" w15:restartNumberingAfterBreak="0">
    <w:nsid w:val="51D34E5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17" w15:restartNumberingAfterBreak="0">
    <w:nsid w:val="51F7274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18" w15:restartNumberingAfterBreak="0">
    <w:nsid w:val="520834F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19" w15:restartNumberingAfterBreak="0">
    <w:nsid w:val="526E185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20" w15:restartNumberingAfterBreak="0">
    <w:nsid w:val="5292728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21" w15:restartNumberingAfterBreak="0">
    <w:nsid w:val="52AB3AB9"/>
    <w:multiLevelType w:val="hybridMultilevel"/>
    <w:tmpl w:val="E340B25C"/>
    <w:lvl w:ilvl="0" w:tplc="069CFEF0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2" w15:restartNumberingAfterBreak="0">
    <w:nsid w:val="52AD7C25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623" w15:restartNumberingAfterBreak="0">
    <w:nsid w:val="52B77C6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24" w15:restartNumberingAfterBreak="0">
    <w:nsid w:val="52B95CBD"/>
    <w:multiLevelType w:val="hybridMultilevel"/>
    <w:tmpl w:val="051EBDFE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25" w15:restartNumberingAfterBreak="0">
    <w:nsid w:val="52CA68B4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26" w15:restartNumberingAfterBreak="0">
    <w:nsid w:val="52DD3ABF"/>
    <w:multiLevelType w:val="hybridMultilevel"/>
    <w:tmpl w:val="8A74124A"/>
    <w:lvl w:ilvl="0" w:tplc="FBE8B49E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7" w15:restartNumberingAfterBreak="0">
    <w:nsid w:val="52F7114A"/>
    <w:multiLevelType w:val="multilevel"/>
    <w:tmpl w:val="B4CEE1D6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28" w15:restartNumberingAfterBreak="0">
    <w:nsid w:val="530064E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29" w15:restartNumberingAfterBreak="0">
    <w:nsid w:val="530072C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30" w15:restartNumberingAfterBreak="0">
    <w:nsid w:val="530C3D0D"/>
    <w:multiLevelType w:val="hybridMultilevel"/>
    <w:tmpl w:val="1EF6369C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1" w15:restartNumberingAfterBreak="0">
    <w:nsid w:val="53227432"/>
    <w:multiLevelType w:val="hybridMultilevel"/>
    <w:tmpl w:val="8A08EED6"/>
    <w:lvl w:ilvl="0" w:tplc="FFFFFFFF">
      <w:start w:val="1"/>
      <w:numFmt w:val="decimal"/>
      <w:lvlText w:val="%1."/>
      <w:lvlJc w:val="left"/>
      <w:pPr>
        <w:ind w:left="764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2" w15:restartNumberingAfterBreak="0">
    <w:nsid w:val="536B761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33" w15:restartNumberingAfterBreak="0">
    <w:nsid w:val="5373390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34" w15:restartNumberingAfterBreak="0">
    <w:nsid w:val="53BE5BE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35" w15:restartNumberingAfterBreak="0">
    <w:nsid w:val="54645A5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36" w15:restartNumberingAfterBreak="0">
    <w:nsid w:val="54DA05B8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37" w15:restartNumberingAfterBreak="0">
    <w:nsid w:val="550E3D1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38" w15:restartNumberingAfterBreak="0">
    <w:nsid w:val="550E429C"/>
    <w:multiLevelType w:val="hybridMultilevel"/>
    <w:tmpl w:val="27402B12"/>
    <w:lvl w:ilvl="0" w:tplc="FFFFFFFF">
      <w:start w:val="1"/>
      <w:numFmt w:val="decimal"/>
      <w:lvlText w:val="(%1)"/>
      <w:lvlJc w:val="left"/>
      <w:pPr>
        <w:ind w:left="785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9" w15:restartNumberingAfterBreak="0">
    <w:nsid w:val="551544F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40" w15:restartNumberingAfterBreak="0">
    <w:nsid w:val="5541665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41" w15:restartNumberingAfterBreak="0">
    <w:nsid w:val="55445A1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42" w15:restartNumberingAfterBreak="0">
    <w:nsid w:val="55543D6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43" w15:restartNumberingAfterBreak="0">
    <w:nsid w:val="55625384"/>
    <w:multiLevelType w:val="hybridMultilevel"/>
    <w:tmpl w:val="9A484D38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4" w15:restartNumberingAfterBreak="0">
    <w:nsid w:val="55A562C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45" w15:restartNumberingAfterBreak="0">
    <w:nsid w:val="55B1384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46" w15:restartNumberingAfterBreak="0">
    <w:nsid w:val="55B37C7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47" w15:restartNumberingAfterBreak="0">
    <w:nsid w:val="564C7A7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48" w15:restartNumberingAfterBreak="0">
    <w:nsid w:val="565C4D73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49" w15:restartNumberingAfterBreak="0">
    <w:nsid w:val="566077A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50" w15:restartNumberingAfterBreak="0">
    <w:nsid w:val="56862CC1"/>
    <w:multiLevelType w:val="hybridMultilevel"/>
    <w:tmpl w:val="2B9EADE2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1" w15:restartNumberingAfterBreak="0">
    <w:nsid w:val="56A842B8"/>
    <w:multiLevelType w:val="multilevel"/>
    <w:tmpl w:val="45983620"/>
    <w:lvl w:ilvl="0">
      <w:start w:val="1"/>
      <w:numFmt w:val="decimal"/>
      <w:lvlText w:val="(%1)"/>
      <w:lvlJc w:val="left"/>
      <w:pPr>
        <w:ind w:left="357" w:hanging="357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714" w:hanging="357"/>
      </w:pPr>
      <w:rPr>
        <w:rFonts w:ascii="Wingdings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071" w:hanging="357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428" w:hanging="357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1785" w:hanging="357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142" w:hanging="35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2856" w:hanging="357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213" w:hanging="357"/>
      </w:pPr>
      <w:rPr>
        <w:rFonts w:hint="eastAsia"/>
      </w:rPr>
    </w:lvl>
  </w:abstractNum>
  <w:abstractNum w:abstractNumId="652" w15:restartNumberingAfterBreak="0">
    <w:nsid w:val="56B474B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53" w15:restartNumberingAfterBreak="0">
    <w:nsid w:val="56B823C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54" w15:restartNumberingAfterBreak="0">
    <w:nsid w:val="56D029D4"/>
    <w:multiLevelType w:val="hybridMultilevel"/>
    <w:tmpl w:val="724A21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903E3160">
      <w:start w:val="1"/>
      <w:numFmt w:val="decimal"/>
      <w:lvlText w:val="(%2)"/>
      <w:lvlJc w:val="left"/>
      <w:pPr>
        <w:ind w:left="960" w:hanging="480"/>
      </w:pPr>
      <w:rPr>
        <w:rFonts w:ascii="微軟正黑體" w:eastAsia="微軟正黑體" w:hAnsi="微軟正黑體" w:cs="Arial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5" w15:restartNumberingAfterBreak="0">
    <w:nsid w:val="56FE09B6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56" w15:restartNumberingAfterBreak="0">
    <w:nsid w:val="57CC6306"/>
    <w:multiLevelType w:val="hybridMultilevel"/>
    <w:tmpl w:val="3DB0EB96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7" w15:restartNumberingAfterBreak="0">
    <w:nsid w:val="57DD76C6"/>
    <w:multiLevelType w:val="hybridMultilevel"/>
    <w:tmpl w:val="F2EA8BAA"/>
    <w:lvl w:ilvl="0" w:tplc="FFFFFFFF">
      <w:start w:val="1"/>
      <w:numFmt w:val="decimal"/>
      <w:lvlText w:val="(%1)"/>
      <w:lvlJc w:val="left"/>
      <w:pPr>
        <w:ind w:left="480" w:hanging="480"/>
      </w:pPr>
      <w:rPr>
        <w:rFonts w:ascii="微軟正黑體" w:eastAsia="微軟正黑體" w:hAnsi="微軟正黑體" w:cs="Arial"/>
      </w:rPr>
    </w:lvl>
    <w:lvl w:ilvl="1" w:tplc="3D4E42DC">
      <w:start w:val="1"/>
      <w:numFmt w:val="upperLetter"/>
      <w:lvlText w:val="%2、"/>
      <w:lvlJc w:val="left"/>
      <w:pPr>
        <w:ind w:left="960" w:hanging="480"/>
      </w:pPr>
      <w:rPr>
        <w:rFonts w:hint="eastAsia"/>
      </w:r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8" w15:restartNumberingAfterBreak="0">
    <w:nsid w:val="57ED63BD"/>
    <w:multiLevelType w:val="hybridMultilevel"/>
    <w:tmpl w:val="359C0842"/>
    <w:lvl w:ilvl="0" w:tplc="1094648E">
      <w:start w:val="1"/>
      <w:numFmt w:val="bullet"/>
      <w:lvlText w:val=""/>
      <w:lvlPicBulletId w:val="0"/>
      <w:lvlJc w:val="left"/>
      <w:pPr>
        <w:tabs>
          <w:tab w:val="num" w:pos="480"/>
        </w:tabs>
        <w:ind w:left="480" w:firstLine="0"/>
      </w:pPr>
      <w:rPr>
        <w:rFonts w:ascii="Symbol" w:hAnsi="Symbol" w:hint="default"/>
      </w:rPr>
    </w:lvl>
    <w:lvl w:ilvl="1" w:tplc="23CA7E48" w:tentative="1">
      <w:start w:val="1"/>
      <w:numFmt w:val="bullet"/>
      <w:lvlText w:val=""/>
      <w:lvlJc w:val="left"/>
      <w:pPr>
        <w:tabs>
          <w:tab w:val="num" w:pos="960"/>
        </w:tabs>
        <w:ind w:left="960" w:firstLine="0"/>
      </w:pPr>
      <w:rPr>
        <w:rFonts w:ascii="Symbol" w:hAnsi="Symbol" w:hint="default"/>
      </w:rPr>
    </w:lvl>
    <w:lvl w:ilvl="2" w:tplc="203E3C04" w:tentative="1">
      <w:start w:val="1"/>
      <w:numFmt w:val="bullet"/>
      <w:lvlText w:val=""/>
      <w:lvlJc w:val="left"/>
      <w:pPr>
        <w:tabs>
          <w:tab w:val="num" w:pos="1440"/>
        </w:tabs>
        <w:ind w:left="1440" w:firstLine="0"/>
      </w:pPr>
      <w:rPr>
        <w:rFonts w:ascii="Symbol" w:hAnsi="Symbol" w:hint="default"/>
      </w:rPr>
    </w:lvl>
    <w:lvl w:ilvl="3" w:tplc="C0924F3E" w:tentative="1">
      <w:start w:val="1"/>
      <w:numFmt w:val="bullet"/>
      <w:lvlText w:val=""/>
      <w:lvlJc w:val="left"/>
      <w:pPr>
        <w:tabs>
          <w:tab w:val="num" w:pos="1920"/>
        </w:tabs>
        <w:ind w:left="1920" w:firstLine="0"/>
      </w:pPr>
      <w:rPr>
        <w:rFonts w:ascii="Symbol" w:hAnsi="Symbol" w:hint="default"/>
      </w:rPr>
    </w:lvl>
    <w:lvl w:ilvl="4" w:tplc="51F239D8" w:tentative="1">
      <w:start w:val="1"/>
      <w:numFmt w:val="bullet"/>
      <w:lvlText w:val=""/>
      <w:lvlJc w:val="left"/>
      <w:pPr>
        <w:tabs>
          <w:tab w:val="num" w:pos="2400"/>
        </w:tabs>
        <w:ind w:left="2400" w:firstLine="0"/>
      </w:pPr>
      <w:rPr>
        <w:rFonts w:ascii="Symbol" w:hAnsi="Symbol" w:hint="default"/>
      </w:rPr>
    </w:lvl>
    <w:lvl w:ilvl="5" w:tplc="A2B0CE74" w:tentative="1">
      <w:start w:val="1"/>
      <w:numFmt w:val="bullet"/>
      <w:lvlText w:val=""/>
      <w:lvlJc w:val="left"/>
      <w:pPr>
        <w:tabs>
          <w:tab w:val="num" w:pos="2880"/>
        </w:tabs>
        <w:ind w:left="2880" w:firstLine="0"/>
      </w:pPr>
      <w:rPr>
        <w:rFonts w:ascii="Symbol" w:hAnsi="Symbol" w:hint="default"/>
      </w:rPr>
    </w:lvl>
    <w:lvl w:ilvl="6" w:tplc="AC688FB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7" w:tplc="C2CA3410" w:tentative="1">
      <w:start w:val="1"/>
      <w:numFmt w:val="bullet"/>
      <w:lvlText w:val=""/>
      <w:lvlJc w:val="left"/>
      <w:pPr>
        <w:tabs>
          <w:tab w:val="num" w:pos="3840"/>
        </w:tabs>
        <w:ind w:left="3840" w:firstLine="0"/>
      </w:pPr>
      <w:rPr>
        <w:rFonts w:ascii="Symbol" w:hAnsi="Symbol" w:hint="default"/>
      </w:rPr>
    </w:lvl>
    <w:lvl w:ilvl="8" w:tplc="C4C699B2" w:tentative="1">
      <w:start w:val="1"/>
      <w:numFmt w:val="bullet"/>
      <w:lvlText w:val=""/>
      <w:lvlJc w:val="left"/>
      <w:pPr>
        <w:tabs>
          <w:tab w:val="num" w:pos="4320"/>
        </w:tabs>
        <w:ind w:left="4320" w:firstLine="0"/>
      </w:pPr>
      <w:rPr>
        <w:rFonts w:ascii="Symbol" w:hAnsi="Symbol" w:hint="default"/>
      </w:rPr>
    </w:lvl>
  </w:abstractNum>
  <w:abstractNum w:abstractNumId="659" w15:restartNumberingAfterBreak="0">
    <w:nsid w:val="57ED68B9"/>
    <w:multiLevelType w:val="hybridMultilevel"/>
    <w:tmpl w:val="AF04D598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0" w15:restartNumberingAfterBreak="0">
    <w:nsid w:val="5816054F"/>
    <w:multiLevelType w:val="hybridMultilevel"/>
    <w:tmpl w:val="2C2AAE34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1" w15:restartNumberingAfterBreak="0">
    <w:nsid w:val="583653D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62" w15:restartNumberingAfterBreak="0">
    <w:nsid w:val="58851C68"/>
    <w:multiLevelType w:val="hybridMultilevel"/>
    <w:tmpl w:val="C6A66178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3" w15:restartNumberingAfterBreak="0">
    <w:nsid w:val="58AB649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64" w15:restartNumberingAfterBreak="0">
    <w:nsid w:val="58DB0CF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65" w15:restartNumberingAfterBreak="0">
    <w:nsid w:val="5927634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66" w15:restartNumberingAfterBreak="0">
    <w:nsid w:val="592A69C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67" w15:restartNumberingAfterBreak="0">
    <w:nsid w:val="59832D3A"/>
    <w:multiLevelType w:val="hybridMultilevel"/>
    <w:tmpl w:val="8130896A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8" w15:restartNumberingAfterBreak="0">
    <w:nsid w:val="59CC1E32"/>
    <w:multiLevelType w:val="hybridMultilevel"/>
    <w:tmpl w:val="E580E72E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9" w15:restartNumberingAfterBreak="0">
    <w:nsid w:val="59D03AE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0" w15:restartNumberingAfterBreak="0">
    <w:nsid w:val="59D20883"/>
    <w:multiLevelType w:val="hybridMultilevel"/>
    <w:tmpl w:val="93FEFAD4"/>
    <w:lvl w:ilvl="0" w:tplc="B5482260">
      <w:start w:val="1"/>
      <w:numFmt w:val="decimal"/>
      <w:lvlText w:val="(%1)"/>
      <w:lvlJc w:val="left"/>
      <w:pPr>
        <w:ind w:left="480" w:hanging="480"/>
      </w:pPr>
      <w:rPr>
        <w:rFonts w:hint="eastAsia"/>
        <w:strike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1" w15:restartNumberingAfterBreak="0">
    <w:nsid w:val="59E72C75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2" w15:restartNumberingAfterBreak="0">
    <w:nsid w:val="5A06620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3" w15:restartNumberingAfterBreak="0">
    <w:nsid w:val="5A1A54E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4" w15:restartNumberingAfterBreak="0">
    <w:nsid w:val="5A53676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5" w15:restartNumberingAfterBreak="0">
    <w:nsid w:val="5A901AD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6" w15:restartNumberingAfterBreak="0">
    <w:nsid w:val="5AC8712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7" w15:restartNumberingAfterBreak="0">
    <w:nsid w:val="5AE2646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8" w15:restartNumberingAfterBreak="0">
    <w:nsid w:val="5AF35FF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79" w15:restartNumberingAfterBreak="0">
    <w:nsid w:val="5B1039B2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680" w15:restartNumberingAfterBreak="0">
    <w:nsid w:val="5B34344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81" w15:restartNumberingAfterBreak="0">
    <w:nsid w:val="5B547270"/>
    <w:multiLevelType w:val="multilevel"/>
    <w:tmpl w:val="66C2AC0E"/>
    <w:lvl w:ilvl="0">
      <w:start w:val="1"/>
      <w:numFmt w:val="decimal"/>
      <w:lvlText w:val="(%1)"/>
      <w:lvlJc w:val="left"/>
      <w:pPr>
        <w:ind w:left="480" w:hanging="480"/>
      </w:pPr>
      <w:rPr>
        <w:rFonts w:ascii="微軟正黑體" w:eastAsia="微軟正黑體" w:hAnsi="微軟正黑體"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82" w15:restartNumberingAfterBreak="0">
    <w:nsid w:val="5B75685C"/>
    <w:multiLevelType w:val="multilevel"/>
    <w:tmpl w:val="7DEE76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83" w15:restartNumberingAfterBreak="0">
    <w:nsid w:val="5B83712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84" w15:restartNumberingAfterBreak="0">
    <w:nsid w:val="5BA2317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85" w15:restartNumberingAfterBreak="0">
    <w:nsid w:val="5BAF05C6"/>
    <w:multiLevelType w:val="hybridMultilevel"/>
    <w:tmpl w:val="973424D4"/>
    <w:lvl w:ilvl="0" w:tplc="FFFFFFF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6" w15:restartNumberingAfterBreak="0">
    <w:nsid w:val="5BF45879"/>
    <w:multiLevelType w:val="hybridMultilevel"/>
    <w:tmpl w:val="038C6B0C"/>
    <w:lvl w:ilvl="0" w:tplc="8EC49DF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87" w15:restartNumberingAfterBreak="0">
    <w:nsid w:val="5BFD415F"/>
    <w:multiLevelType w:val="hybridMultilevel"/>
    <w:tmpl w:val="4CB62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8" w15:restartNumberingAfterBreak="0">
    <w:nsid w:val="5C0E3FE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89" w15:restartNumberingAfterBreak="0">
    <w:nsid w:val="5C0E4D5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90" w15:restartNumberingAfterBreak="0">
    <w:nsid w:val="5C2B1D48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91" w15:restartNumberingAfterBreak="0">
    <w:nsid w:val="5C6F511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92" w15:restartNumberingAfterBreak="0">
    <w:nsid w:val="5C736A4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93" w15:restartNumberingAfterBreak="0">
    <w:nsid w:val="5C7B2FCD"/>
    <w:multiLevelType w:val="hybridMultilevel"/>
    <w:tmpl w:val="0F488172"/>
    <w:lvl w:ilvl="0" w:tplc="FFFFFFFF">
      <w:start w:val="1"/>
      <w:numFmt w:val="decimal"/>
      <w:lvlText w:val="(%1)"/>
      <w:lvlJc w:val="left"/>
      <w:pPr>
        <w:ind w:left="480" w:hanging="480"/>
      </w:pPr>
      <w:rPr>
        <w:rFonts w:ascii="微軟正黑體" w:eastAsia="微軟正黑體" w:hAnsi="微軟正黑體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4" w15:restartNumberingAfterBreak="0">
    <w:nsid w:val="5C7C3E3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95" w15:restartNumberingAfterBreak="0">
    <w:nsid w:val="5C9475C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96" w15:restartNumberingAfterBreak="0">
    <w:nsid w:val="5D2C2199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697" w15:restartNumberingAfterBreak="0">
    <w:nsid w:val="5D4C71B3"/>
    <w:multiLevelType w:val="hybridMultilevel"/>
    <w:tmpl w:val="46BC24E2"/>
    <w:lvl w:ilvl="0" w:tplc="9ABA58C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98" w15:restartNumberingAfterBreak="0">
    <w:nsid w:val="5D57196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99" w15:restartNumberingAfterBreak="0">
    <w:nsid w:val="5D7941A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00" w15:restartNumberingAfterBreak="0">
    <w:nsid w:val="5DFF3C3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01" w15:restartNumberingAfterBreak="0">
    <w:nsid w:val="5E3B5AA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02" w15:restartNumberingAfterBreak="0">
    <w:nsid w:val="5E505DB5"/>
    <w:multiLevelType w:val="hybridMultilevel"/>
    <w:tmpl w:val="4802060C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3" w15:restartNumberingAfterBreak="0">
    <w:nsid w:val="5E540A2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04" w15:restartNumberingAfterBreak="0">
    <w:nsid w:val="5EB21FF7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705" w15:restartNumberingAfterBreak="0">
    <w:nsid w:val="5EC57A6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06" w15:restartNumberingAfterBreak="0">
    <w:nsid w:val="5ECB5A3C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707" w15:restartNumberingAfterBreak="0">
    <w:nsid w:val="5F306CE1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08" w15:restartNumberingAfterBreak="0">
    <w:nsid w:val="5F463D2D"/>
    <w:multiLevelType w:val="multilevel"/>
    <w:tmpl w:val="2604B548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%4."/>
      <w:lvlJc w:val="left"/>
      <w:pPr>
        <w:ind w:left="1332" w:hanging="480"/>
      </w:p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709" w15:restartNumberingAfterBreak="0">
    <w:nsid w:val="5F7A0D91"/>
    <w:multiLevelType w:val="hybridMultilevel"/>
    <w:tmpl w:val="1EF6369C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0" w15:restartNumberingAfterBreak="0">
    <w:nsid w:val="5FBD307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11" w15:restartNumberingAfterBreak="0">
    <w:nsid w:val="5FDB18BB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12" w15:restartNumberingAfterBreak="0">
    <w:nsid w:val="606833F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13" w15:restartNumberingAfterBreak="0">
    <w:nsid w:val="609159E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14" w15:restartNumberingAfterBreak="0">
    <w:nsid w:val="60F02B6B"/>
    <w:multiLevelType w:val="hybridMultilevel"/>
    <w:tmpl w:val="5E5A0330"/>
    <w:lvl w:ilvl="0" w:tplc="93C8D002">
      <w:start w:val="1"/>
      <w:numFmt w:val="bullet"/>
      <w:lvlText w:val=""/>
      <w:lvlPicBulletId w:val="0"/>
      <w:lvlJc w:val="left"/>
      <w:pPr>
        <w:tabs>
          <w:tab w:val="num" w:pos="480"/>
        </w:tabs>
        <w:ind w:left="480" w:firstLine="0"/>
      </w:pPr>
      <w:rPr>
        <w:rFonts w:ascii="Symbol" w:hAnsi="Symbol" w:hint="default"/>
        <w:sz w:val="16"/>
        <w:szCs w:val="14"/>
      </w:rPr>
    </w:lvl>
    <w:lvl w:ilvl="1" w:tplc="A1640274" w:tentative="1">
      <w:start w:val="1"/>
      <w:numFmt w:val="bullet"/>
      <w:lvlText w:val=""/>
      <w:lvlJc w:val="left"/>
      <w:pPr>
        <w:tabs>
          <w:tab w:val="num" w:pos="960"/>
        </w:tabs>
        <w:ind w:left="960" w:firstLine="0"/>
      </w:pPr>
      <w:rPr>
        <w:rFonts w:ascii="Symbol" w:hAnsi="Symbol" w:hint="default"/>
      </w:rPr>
    </w:lvl>
    <w:lvl w:ilvl="2" w:tplc="5F2A5484" w:tentative="1">
      <w:start w:val="1"/>
      <w:numFmt w:val="bullet"/>
      <w:lvlText w:val=""/>
      <w:lvlJc w:val="left"/>
      <w:pPr>
        <w:tabs>
          <w:tab w:val="num" w:pos="1440"/>
        </w:tabs>
        <w:ind w:left="1440" w:firstLine="0"/>
      </w:pPr>
      <w:rPr>
        <w:rFonts w:ascii="Symbol" w:hAnsi="Symbol" w:hint="default"/>
      </w:rPr>
    </w:lvl>
    <w:lvl w:ilvl="3" w:tplc="CFCC3A44" w:tentative="1">
      <w:start w:val="1"/>
      <w:numFmt w:val="bullet"/>
      <w:lvlText w:val=""/>
      <w:lvlJc w:val="left"/>
      <w:pPr>
        <w:tabs>
          <w:tab w:val="num" w:pos="1920"/>
        </w:tabs>
        <w:ind w:left="1920" w:firstLine="0"/>
      </w:pPr>
      <w:rPr>
        <w:rFonts w:ascii="Symbol" w:hAnsi="Symbol" w:hint="default"/>
      </w:rPr>
    </w:lvl>
    <w:lvl w:ilvl="4" w:tplc="BC1E4FD8" w:tentative="1">
      <w:start w:val="1"/>
      <w:numFmt w:val="bullet"/>
      <w:lvlText w:val=""/>
      <w:lvlJc w:val="left"/>
      <w:pPr>
        <w:tabs>
          <w:tab w:val="num" w:pos="2400"/>
        </w:tabs>
        <w:ind w:left="2400" w:firstLine="0"/>
      </w:pPr>
      <w:rPr>
        <w:rFonts w:ascii="Symbol" w:hAnsi="Symbol" w:hint="default"/>
      </w:rPr>
    </w:lvl>
    <w:lvl w:ilvl="5" w:tplc="70E20C38" w:tentative="1">
      <w:start w:val="1"/>
      <w:numFmt w:val="bullet"/>
      <w:lvlText w:val=""/>
      <w:lvlJc w:val="left"/>
      <w:pPr>
        <w:tabs>
          <w:tab w:val="num" w:pos="2880"/>
        </w:tabs>
        <w:ind w:left="2880" w:firstLine="0"/>
      </w:pPr>
      <w:rPr>
        <w:rFonts w:ascii="Symbol" w:hAnsi="Symbol" w:hint="default"/>
      </w:rPr>
    </w:lvl>
    <w:lvl w:ilvl="6" w:tplc="20FEF43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7" w:tplc="B6CAF43E" w:tentative="1">
      <w:start w:val="1"/>
      <w:numFmt w:val="bullet"/>
      <w:lvlText w:val=""/>
      <w:lvlJc w:val="left"/>
      <w:pPr>
        <w:tabs>
          <w:tab w:val="num" w:pos="3840"/>
        </w:tabs>
        <w:ind w:left="3840" w:firstLine="0"/>
      </w:pPr>
      <w:rPr>
        <w:rFonts w:ascii="Symbol" w:hAnsi="Symbol" w:hint="default"/>
      </w:rPr>
    </w:lvl>
    <w:lvl w:ilvl="8" w:tplc="7534C7FE" w:tentative="1">
      <w:start w:val="1"/>
      <w:numFmt w:val="bullet"/>
      <w:lvlText w:val=""/>
      <w:lvlJc w:val="left"/>
      <w:pPr>
        <w:tabs>
          <w:tab w:val="num" w:pos="4320"/>
        </w:tabs>
        <w:ind w:left="4320" w:firstLine="0"/>
      </w:pPr>
      <w:rPr>
        <w:rFonts w:ascii="Symbol" w:hAnsi="Symbol" w:hint="default"/>
      </w:rPr>
    </w:lvl>
  </w:abstractNum>
  <w:abstractNum w:abstractNumId="715" w15:restartNumberingAfterBreak="0">
    <w:nsid w:val="61084D1A"/>
    <w:multiLevelType w:val="hybridMultilevel"/>
    <w:tmpl w:val="2222B80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6" w15:restartNumberingAfterBreak="0">
    <w:nsid w:val="611A7F4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17" w15:restartNumberingAfterBreak="0">
    <w:nsid w:val="61663F85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718" w15:restartNumberingAfterBreak="0">
    <w:nsid w:val="61721E9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19" w15:restartNumberingAfterBreak="0">
    <w:nsid w:val="619E2BD4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20" w15:restartNumberingAfterBreak="0">
    <w:nsid w:val="61AF5506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21" w15:restartNumberingAfterBreak="0">
    <w:nsid w:val="61B1054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22" w15:restartNumberingAfterBreak="0">
    <w:nsid w:val="61B47C2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23" w15:restartNumberingAfterBreak="0">
    <w:nsid w:val="61B65ED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24" w15:restartNumberingAfterBreak="0">
    <w:nsid w:val="622336A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25" w15:restartNumberingAfterBreak="0">
    <w:nsid w:val="62546C5D"/>
    <w:multiLevelType w:val="hybridMultilevel"/>
    <w:tmpl w:val="58985110"/>
    <w:lvl w:ilvl="0" w:tplc="04C69C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DA84B9C4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6" w15:restartNumberingAfterBreak="0">
    <w:nsid w:val="6264662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27" w15:restartNumberingAfterBreak="0">
    <w:nsid w:val="62855A5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28" w15:restartNumberingAfterBreak="0">
    <w:nsid w:val="62B34AB4"/>
    <w:multiLevelType w:val="hybridMultilevel"/>
    <w:tmpl w:val="2FC28E00"/>
    <w:lvl w:ilvl="0" w:tplc="38686C9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9" w15:restartNumberingAfterBreak="0">
    <w:nsid w:val="62BE568F"/>
    <w:multiLevelType w:val="hybridMultilevel"/>
    <w:tmpl w:val="B5368B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0" w15:restartNumberingAfterBreak="0">
    <w:nsid w:val="62EB246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31" w15:restartNumberingAfterBreak="0">
    <w:nsid w:val="62F5188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32" w15:restartNumberingAfterBreak="0">
    <w:nsid w:val="63145488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33" w15:restartNumberingAfterBreak="0">
    <w:nsid w:val="634466D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34" w15:restartNumberingAfterBreak="0">
    <w:nsid w:val="6372455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35" w15:restartNumberingAfterBreak="0">
    <w:nsid w:val="637E1A9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36" w15:restartNumberingAfterBreak="0">
    <w:nsid w:val="6397583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37" w15:restartNumberingAfterBreak="0">
    <w:nsid w:val="63B847B8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738" w15:restartNumberingAfterBreak="0">
    <w:nsid w:val="63B90B11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39" w15:restartNumberingAfterBreak="0">
    <w:nsid w:val="63BD14F2"/>
    <w:multiLevelType w:val="hybridMultilevel"/>
    <w:tmpl w:val="7F6CF03A"/>
    <w:lvl w:ilvl="0" w:tplc="38686C9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0" w15:restartNumberingAfterBreak="0">
    <w:nsid w:val="641C415B"/>
    <w:multiLevelType w:val="multilevel"/>
    <w:tmpl w:val="017C6EA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1" w15:restartNumberingAfterBreak="0">
    <w:nsid w:val="6463709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2" w15:restartNumberingAfterBreak="0">
    <w:nsid w:val="6465397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3" w15:restartNumberingAfterBreak="0">
    <w:nsid w:val="64706FB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4" w15:restartNumberingAfterBreak="0">
    <w:nsid w:val="6476623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5" w15:restartNumberingAfterBreak="0">
    <w:nsid w:val="647D5D5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6" w15:restartNumberingAfterBreak="0">
    <w:nsid w:val="648E7AC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7" w15:restartNumberingAfterBreak="0">
    <w:nsid w:val="64CE7435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8" w15:restartNumberingAfterBreak="0">
    <w:nsid w:val="64E3285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49" w15:restartNumberingAfterBreak="0">
    <w:nsid w:val="650E0DA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50" w15:restartNumberingAfterBreak="0">
    <w:nsid w:val="652518BD"/>
    <w:multiLevelType w:val="hybridMultilevel"/>
    <w:tmpl w:val="642EA40E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>
      <w:start w:val="1"/>
      <w:numFmt w:val="upperLetter"/>
      <w:lvlText w:val="%2、"/>
      <w:lvlJc w:val="left"/>
      <w:pPr>
        <w:ind w:left="960" w:hanging="48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1" w15:restartNumberingAfterBreak="0">
    <w:nsid w:val="653D1C9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52" w15:restartNumberingAfterBreak="0">
    <w:nsid w:val="657E56B5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53" w15:restartNumberingAfterBreak="0">
    <w:nsid w:val="65D14C5B"/>
    <w:multiLevelType w:val="hybridMultilevel"/>
    <w:tmpl w:val="7F1CE16E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4" w15:restartNumberingAfterBreak="0">
    <w:nsid w:val="65F0014B"/>
    <w:multiLevelType w:val="hybridMultilevel"/>
    <w:tmpl w:val="6C043EE4"/>
    <w:lvl w:ilvl="0" w:tplc="4320AAB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9548699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6150D58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0938E50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66E01C8C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857ECE42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62A6DA2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CC7408E2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441E941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755" w15:restartNumberingAfterBreak="0">
    <w:nsid w:val="65FA7F3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56" w15:restartNumberingAfterBreak="0">
    <w:nsid w:val="66116827"/>
    <w:multiLevelType w:val="hybridMultilevel"/>
    <w:tmpl w:val="E580E72E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7" w15:restartNumberingAfterBreak="0">
    <w:nsid w:val="662C6FC8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58" w15:restartNumberingAfterBreak="0">
    <w:nsid w:val="6647767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59" w15:restartNumberingAfterBreak="0">
    <w:nsid w:val="6666112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60" w15:restartNumberingAfterBreak="0">
    <w:nsid w:val="66A6309D"/>
    <w:multiLevelType w:val="hybridMultilevel"/>
    <w:tmpl w:val="6D2ED7AC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1" w15:restartNumberingAfterBreak="0">
    <w:nsid w:val="66A92F1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62" w15:restartNumberingAfterBreak="0">
    <w:nsid w:val="66FB7E7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63" w15:restartNumberingAfterBreak="0">
    <w:nsid w:val="66FE632D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64" w15:restartNumberingAfterBreak="0">
    <w:nsid w:val="671E3891"/>
    <w:multiLevelType w:val="hybridMultilevel"/>
    <w:tmpl w:val="2222B80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5" w15:restartNumberingAfterBreak="0">
    <w:nsid w:val="6745157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66" w15:restartNumberingAfterBreak="0">
    <w:nsid w:val="678351B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67" w15:restartNumberingAfterBreak="0">
    <w:nsid w:val="67B7260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68" w15:restartNumberingAfterBreak="0">
    <w:nsid w:val="67BE343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69" w15:restartNumberingAfterBreak="0">
    <w:nsid w:val="67E92E24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770" w15:restartNumberingAfterBreak="0">
    <w:nsid w:val="68100D8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71" w15:restartNumberingAfterBreak="0">
    <w:nsid w:val="68374FC6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772" w15:restartNumberingAfterBreak="0">
    <w:nsid w:val="683F158A"/>
    <w:multiLevelType w:val="hybridMultilevel"/>
    <w:tmpl w:val="82580CA2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8C4A23A">
      <w:start w:val="1"/>
      <w:numFmt w:val="upperLetter"/>
      <w:lvlText w:val="(%2)"/>
      <w:lvlJc w:val="left"/>
      <w:pPr>
        <w:ind w:left="96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73" w15:restartNumberingAfterBreak="0">
    <w:nsid w:val="6854383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74" w15:restartNumberingAfterBreak="0">
    <w:nsid w:val="685F55D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75" w15:restartNumberingAfterBreak="0">
    <w:nsid w:val="686237A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76" w15:restartNumberingAfterBreak="0">
    <w:nsid w:val="68B11C38"/>
    <w:multiLevelType w:val="multilevel"/>
    <w:tmpl w:val="45983620"/>
    <w:lvl w:ilvl="0">
      <w:start w:val="1"/>
      <w:numFmt w:val="decimal"/>
      <w:lvlText w:val="(%1)"/>
      <w:lvlJc w:val="left"/>
      <w:pPr>
        <w:ind w:left="357" w:hanging="357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714" w:hanging="357"/>
      </w:pPr>
      <w:rPr>
        <w:rFonts w:ascii="Wingdings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071" w:hanging="357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428" w:hanging="357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1785" w:hanging="357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142" w:hanging="35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2856" w:hanging="357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213" w:hanging="357"/>
      </w:pPr>
      <w:rPr>
        <w:rFonts w:hint="eastAsia"/>
      </w:rPr>
    </w:lvl>
  </w:abstractNum>
  <w:abstractNum w:abstractNumId="777" w15:restartNumberingAfterBreak="0">
    <w:nsid w:val="68BF2E6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78" w15:restartNumberingAfterBreak="0">
    <w:nsid w:val="68D75F0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79" w15:restartNumberingAfterBreak="0">
    <w:nsid w:val="69187CE1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780" w15:restartNumberingAfterBreak="0">
    <w:nsid w:val="693B4B3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81" w15:restartNumberingAfterBreak="0">
    <w:nsid w:val="699842CA"/>
    <w:multiLevelType w:val="hybridMultilevel"/>
    <w:tmpl w:val="973424D4"/>
    <w:lvl w:ilvl="0" w:tplc="FFFFFFF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2" w15:restartNumberingAfterBreak="0">
    <w:nsid w:val="69D43BC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83" w15:restartNumberingAfterBreak="0">
    <w:nsid w:val="69EB1C3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84" w15:restartNumberingAfterBreak="0">
    <w:nsid w:val="69F82A3C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85" w15:restartNumberingAfterBreak="0">
    <w:nsid w:val="6A4B7D1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86" w15:restartNumberingAfterBreak="0">
    <w:nsid w:val="6A9E6C0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87" w15:restartNumberingAfterBreak="0">
    <w:nsid w:val="6AA86F9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88" w15:restartNumberingAfterBreak="0">
    <w:nsid w:val="6ABE3F4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89" w15:restartNumberingAfterBreak="0">
    <w:nsid w:val="6AF0550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0" w15:restartNumberingAfterBreak="0">
    <w:nsid w:val="6B0A245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1" w15:restartNumberingAfterBreak="0">
    <w:nsid w:val="6B1B2D1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2" w15:restartNumberingAfterBreak="0">
    <w:nsid w:val="6B4F096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3" w15:restartNumberingAfterBreak="0">
    <w:nsid w:val="6B53193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4" w15:restartNumberingAfterBreak="0">
    <w:nsid w:val="6B5432F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5" w15:restartNumberingAfterBreak="0">
    <w:nsid w:val="6B8E7C4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6" w15:restartNumberingAfterBreak="0">
    <w:nsid w:val="6B8F112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7" w15:restartNumberingAfterBreak="0">
    <w:nsid w:val="6BD35E4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8" w15:restartNumberingAfterBreak="0">
    <w:nsid w:val="6BE02F2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99" w15:restartNumberingAfterBreak="0">
    <w:nsid w:val="6CA82AB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00" w15:restartNumberingAfterBreak="0">
    <w:nsid w:val="6CAA06EC"/>
    <w:multiLevelType w:val="hybridMultilevel"/>
    <w:tmpl w:val="7F1CE16E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1" w15:restartNumberingAfterBreak="0">
    <w:nsid w:val="6CC05BC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02" w15:restartNumberingAfterBreak="0">
    <w:nsid w:val="6CC50922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803" w15:restartNumberingAfterBreak="0">
    <w:nsid w:val="6CE37C52"/>
    <w:multiLevelType w:val="hybridMultilevel"/>
    <w:tmpl w:val="4B0A3E4E"/>
    <w:lvl w:ilvl="0" w:tplc="38686C9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4" w15:restartNumberingAfterBreak="0">
    <w:nsid w:val="6CF37542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05" w15:restartNumberingAfterBreak="0">
    <w:nsid w:val="6D052FA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06" w15:restartNumberingAfterBreak="0">
    <w:nsid w:val="6D3B3CE4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807" w15:restartNumberingAfterBreak="0">
    <w:nsid w:val="6D9C4C6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08" w15:restartNumberingAfterBreak="0">
    <w:nsid w:val="6DCE51E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09" w15:restartNumberingAfterBreak="0">
    <w:nsid w:val="6DD259C7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10" w15:restartNumberingAfterBreak="0">
    <w:nsid w:val="6E410D0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11" w15:restartNumberingAfterBreak="0">
    <w:nsid w:val="6E4B7C4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12" w15:restartNumberingAfterBreak="0">
    <w:nsid w:val="6E962CF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13" w15:restartNumberingAfterBreak="0">
    <w:nsid w:val="6E9A594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14" w15:restartNumberingAfterBreak="0">
    <w:nsid w:val="6EE2318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15" w15:restartNumberingAfterBreak="0">
    <w:nsid w:val="6F2E15E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16" w15:restartNumberingAfterBreak="0">
    <w:nsid w:val="6F560D3E"/>
    <w:multiLevelType w:val="hybridMultilevel"/>
    <w:tmpl w:val="7F1CE16E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7" w15:restartNumberingAfterBreak="0">
    <w:nsid w:val="6F7C308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18" w15:restartNumberingAfterBreak="0">
    <w:nsid w:val="6FEC7A9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19" w15:restartNumberingAfterBreak="0">
    <w:nsid w:val="700D659D"/>
    <w:multiLevelType w:val="multilevel"/>
    <w:tmpl w:val="B4CEE1D6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20" w15:restartNumberingAfterBreak="0">
    <w:nsid w:val="701B18D0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21" w15:restartNumberingAfterBreak="0">
    <w:nsid w:val="702626ED"/>
    <w:multiLevelType w:val="hybridMultilevel"/>
    <w:tmpl w:val="035E8184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2" w15:restartNumberingAfterBreak="0">
    <w:nsid w:val="707342B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23" w15:restartNumberingAfterBreak="0">
    <w:nsid w:val="707C04D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24" w15:restartNumberingAfterBreak="0">
    <w:nsid w:val="708A410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25" w15:restartNumberingAfterBreak="0">
    <w:nsid w:val="70A0679E"/>
    <w:multiLevelType w:val="multilevel"/>
    <w:tmpl w:val="7D48BA86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upperLetter"/>
      <w:lvlText w:val="%2."/>
      <w:lvlJc w:val="left"/>
      <w:pPr>
        <w:ind w:left="764" w:hanging="480"/>
      </w:pPr>
    </w:lvl>
    <w:lvl w:ilvl="2">
      <w:start w:val="1"/>
      <w:numFmt w:val="upperRoman"/>
      <w:lvlText w:val="%3."/>
      <w:lvlJc w:val="left"/>
      <w:pPr>
        <w:ind w:left="1048" w:hanging="480"/>
      </w:p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826" w15:restartNumberingAfterBreak="0">
    <w:nsid w:val="70D85B9E"/>
    <w:multiLevelType w:val="hybridMultilevel"/>
    <w:tmpl w:val="BAB2D97A"/>
    <w:lvl w:ilvl="0" w:tplc="25466B4C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7" w15:restartNumberingAfterBreak="0">
    <w:nsid w:val="70E0009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28" w15:restartNumberingAfterBreak="0">
    <w:nsid w:val="71202AD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29" w15:restartNumberingAfterBreak="0">
    <w:nsid w:val="71BC7C5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30" w15:restartNumberingAfterBreak="0">
    <w:nsid w:val="71F04DB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31" w15:restartNumberingAfterBreak="0">
    <w:nsid w:val="7209194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32" w15:restartNumberingAfterBreak="0">
    <w:nsid w:val="7232289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33" w15:restartNumberingAfterBreak="0">
    <w:nsid w:val="723B0280"/>
    <w:multiLevelType w:val="hybridMultilevel"/>
    <w:tmpl w:val="D9762138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34" w15:restartNumberingAfterBreak="0">
    <w:nsid w:val="724A645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35" w15:restartNumberingAfterBreak="0">
    <w:nsid w:val="725F6B7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36" w15:restartNumberingAfterBreak="0">
    <w:nsid w:val="72BB4564"/>
    <w:multiLevelType w:val="multilevel"/>
    <w:tmpl w:val="45983620"/>
    <w:lvl w:ilvl="0">
      <w:start w:val="1"/>
      <w:numFmt w:val="decimal"/>
      <w:lvlText w:val="(%1)"/>
      <w:lvlJc w:val="left"/>
      <w:pPr>
        <w:ind w:left="357" w:hanging="357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714" w:hanging="357"/>
      </w:pPr>
      <w:rPr>
        <w:rFonts w:ascii="Wingdings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071" w:hanging="357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428" w:hanging="357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1785" w:hanging="357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142" w:hanging="357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2856" w:hanging="357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213" w:hanging="357"/>
      </w:pPr>
      <w:rPr>
        <w:rFonts w:hint="eastAsia"/>
      </w:rPr>
    </w:lvl>
  </w:abstractNum>
  <w:abstractNum w:abstractNumId="837" w15:restartNumberingAfterBreak="0">
    <w:nsid w:val="72CC3B7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38" w15:restartNumberingAfterBreak="0">
    <w:nsid w:val="72CD7452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39" w15:restartNumberingAfterBreak="0">
    <w:nsid w:val="731E0DC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40" w15:restartNumberingAfterBreak="0">
    <w:nsid w:val="73781A37"/>
    <w:multiLevelType w:val="hybridMultilevel"/>
    <w:tmpl w:val="58985110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1" w15:restartNumberingAfterBreak="0">
    <w:nsid w:val="738B620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42" w15:restartNumberingAfterBreak="0">
    <w:nsid w:val="73FE2F0D"/>
    <w:multiLevelType w:val="hybridMultilevel"/>
    <w:tmpl w:val="250E13D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3" w15:restartNumberingAfterBreak="0">
    <w:nsid w:val="740E1C0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44" w15:restartNumberingAfterBreak="0">
    <w:nsid w:val="742748B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45" w15:restartNumberingAfterBreak="0">
    <w:nsid w:val="743A1CBB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46" w15:restartNumberingAfterBreak="0">
    <w:nsid w:val="744B456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47" w15:restartNumberingAfterBreak="0">
    <w:nsid w:val="746401A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48" w15:restartNumberingAfterBreak="0">
    <w:nsid w:val="748E3E00"/>
    <w:multiLevelType w:val="hybridMultilevel"/>
    <w:tmpl w:val="B4F6C060"/>
    <w:lvl w:ilvl="0" w:tplc="FFFFFFF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9" w15:restartNumberingAfterBreak="0">
    <w:nsid w:val="74A93993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50" w15:restartNumberingAfterBreak="0">
    <w:nsid w:val="74F9465F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51" w15:restartNumberingAfterBreak="0">
    <w:nsid w:val="750040FD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852" w15:restartNumberingAfterBreak="0">
    <w:nsid w:val="7517470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53" w15:restartNumberingAfterBreak="0">
    <w:nsid w:val="7535541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54" w15:restartNumberingAfterBreak="0">
    <w:nsid w:val="75452620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855" w15:restartNumberingAfterBreak="0">
    <w:nsid w:val="75620D9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56" w15:restartNumberingAfterBreak="0">
    <w:nsid w:val="75B2075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57" w15:restartNumberingAfterBreak="0">
    <w:nsid w:val="75C96F2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58" w15:restartNumberingAfterBreak="0">
    <w:nsid w:val="75CE3E20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859" w15:restartNumberingAfterBreak="0">
    <w:nsid w:val="75D42687"/>
    <w:multiLevelType w:val="hybridMultilevel"/>
    <w:tmpl w:val="9B08F944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60" w15:restartNumberingAfterBreak="0">
    <w:nsid w:val="75DD6CA9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61" w15:restartNumberingAfterBreak="0">
    <w:nsid w:val="76090352"/>
    <w:multiLevelType w:val="hybridMultilevel"/>
    <w:tmpl w:val="0A42D8A8"/>
    <w:lvl w:ilvl="0" w:tplc="3F180922">
      <w:start w:val="1"/>
      <w:numFmt w:val="bullet"/>
      <w:lvlText w:val=""/>
      <w:lvlPicBulletId w:val="1"/>
      <w:lvlJc w:val="left"/>
      <w:pPr>
        <w:tabs>
          <w:tab w:val="num" w:pos="480"/>
        </w:tabs>
        <w:ind w:left="480" w:firstLine="0"/>
      </w:pPr>
      <w:rPr>
        <w:rFonts w:ascii="Symbol" w:hAnsi="Symbol" w:hint="default"/>
      </w:rPr>
    </w:lvl>
    <w:lvl w:ilvl="1" w:tplc="AAD4FF58" w:tentative="1">
      <w:start w:val="1"/>
      <w:numFmt w:val="bullet"/>
      <w:lvlText w:val=""/>
      <w:lvlJc w:val="left"/>
      <w:pPr>
        <w:tabs>
          <w:tab w:val="num" w:pos="960"/>
        </w:tabs>
        <w:ind w:left="960" w:firstLine="0"/>
      </w:pPr>
      <w:rPr>
        <w:rFonts w:ascii="Symbol" w:hAnsi="Symbol" w:hint="default"/>
      </w:rPr>
    </w:lvl>
    <w:lvl w:ilvl="2" w:tplc="5B287D78" w:tentative="1">
      <w:start w:val="1"/>
      <w:numFmt w:val="bullet"/>
      <w:lvlText w:val=""/>
      <w:lvlJc w:val="left"/>
      <w:pPr>
        <w:tabs>
          <w:tab w:val="num" w:pos="1440"/>
        </w:tabs>
        <w:ind w:left="1440" w:firstLine="0"/>
      </w:pPr>
      <w:rPr>
        <w:rFonts w:ascii="Symbol" w:hAnsi="Symbol" w:hint="default"/>
      </w:rPr>
    </w:lvl>
    <w:lvl w:ilvl="3" w:tplc="F3383426" w:tentative="1">
      <w:start w:val="1"/>
      <w:numFmt w:val="bullet"/>
      <w:lvlText w:val=""/>
      <w:lvlJc w:val="left"/>
      <w:pPr>
        <w:tabs>
          <w:tab w:val="num" w:pos="1920"/>
        </w:tabs>
        <w:ind w:left="1920" w:firstLine="0"/>
      </w:pPr>
      <w:rPr>
        <w:rFonts w:ascii="Symbol" w:hAnsi="Symbol" w:hint="default"/>
      </w:rPr>
    </w:lvl>
    <w:lvl w:ilvl="4" w:tplc="222A2ADC" w:tentative="1">
      <w:start w:val="1"/>
      <w:numFmt w:val="bullet"/>
      <w:lvlText w:val=""/>
      <w:lvlJc w:val="left"/>
      <w:pPr>
        <w:tabs>
          <w:tab w:val="num" w:pos="2400"/>
        </w:tabs>
        <w:ind w:left="2400" w:firstLine="0"/>
      </w:pPr>
      <w:rPr>
        <w:rFonts w:ascii="Symbol" w:hAnsi="Symbol" w:hint="default"/>
      </w:rPr>
    </w:lvl>
    <w:lvl w:ilvl="5" w:tplc="8BA6ECB4" w:tentative="1">
      <w:start w:val="1"/>
      <w:numFmt w:val="bullet"/>
      <w:lvlText w:val=""/>
      <w:lvlJc w:val="left"/>
      <w:pPr>
        <w:tabs>
          <w:tab w:val="num" w:pos="2880"/>
        </w:tabs>
        <w:ind w:left="2880" w:firstLine="0"/>
      </w:pPr>
      <w:rPr>
        <w:rFonts w:ascii="Symbol" w:hAnsi="Symbol" w:hint="default"/>
      </w:rPr>
    </w:lvl>
    <w:lvl w:ilvl="6" w:tplc="60D440E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7" w:tplc="BBC654D2" w:tentative="1">
      <w:start w:val="1"/>
      <w:numFmt w:val="bullet"/>
      <w:lvlText w:val=""/>
      <w:lvlJc w:val="left"/>
      <w:pPr>
        <w:tabs>
          <w:tab w:val="num" w:pos="3840"/>
        </w:tabs>
        <w:ind w:left="3840" w:firstLine="0"/>
      </w:pPr>
      <w:rPr>
        <w:rFonts w:ascii="Symbol" w:hAnsi="Symbol" w:hint="default"/>
      </w:rPr>
    </w:lvl>
    <w:lvl w:ilvl="8" w:tplc="7F5A279E" w:tentative="1">
      <w:start w:val="1"/>
      <w:numFmt w:val="bullet"/>
      <w:lvlText w:val=""/>
      <w:lvlJc w:val="left"/>
      <w:pPr>
        <w:tabs>
          <w:tab w:val="num" w:pos="4320"/>
        </w:tabs>
        <w:ind w:left="4320" w:firstLine="0"/>
      </w:pPr>
      <w:rPr>
        <w:rFonts w:ascii="Symbol" w:hAnsi="Symbol" w:hint="default"/>
      </w:rPr>
    </w:lvl>
  </w:abstractNum>
  <w:abstractNum w:abstractNumId="862" w15:restartNumberingAfterBreak="0">
    <w:nsid w:val="76462D2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63" w15:restartNumberingAfterBreak="0">
    <w:nsid w:val="76655CDE"/>
    <w:multiLevelType w:val="hybridMultilevel"/>
    <w:tmpl w:val="8A74124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64" w15:restartNumberingAfterBreak="0">
    <w:nsid w:val="76670F40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865" w15:restartNumberingAfterBreak="0">
    <w:nsid w:val="7691710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66" w15:restartNumberingAfterBreak="0">
    <w:nsid w:val="76A575C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67" w15:restartNumberingAfterBreak="0">
    <w:nsid w:val="77071ADD"/>
    <w:multiLevelType w:val="hybridMultilevel"/>
    <w:tmpl w:val="1206AE70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68" w15:restartNumberingAfterBreak="0">
    <w:nsid w:val="774A187C"/>
    <w:multiLevelType w:val="multilevel"/>
    <w:tmpl w:val="321A7C1A"/>
    <w:lvl w:ilvl="0">
      <w:start w:val="1"/>
      <w:numFmt w:val="decimal"/>
      <w:lvlText w:val="%1."/>
      <w:lvlJc w:val="left"/>
      <w:pPr>
        <w:ind w:left="425" w:hanging="425"/>
      </w:pPr>
      <w:rPr>
        <w:rFonts w:ascii="微軟正黑體" w:eastAsia="微軟正黑體" w:hAnsi="微軟正黑體" w:cs="Arial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69" w15:restartNumberingAfterBreak="0">
    <w:nsid w:val="7756752E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70" w15:restartNumberingAfterBreak="0">
    <w:nsid w:val="7757192E"/>
    <w:multiLevelType w:val="multilevel"/>
    <w:tmpl w:val="B460792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71" w15:restartNumberingAfterBreak="0">
    <w:nsid w:val="77832B6A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72" w15:restartNumberingAfterBreak="0">
    <w:nsid w:val="77850ADB"/>
    <w:multiLevelType w:val="hybridMultilevel"/>
    <w:tmpl w:val="0E8C8A5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73" w15:restartNumberingAfterBreak="0">
    <w:nsid w:val="77C509F0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74" w15:restartNumberingAfterBreak="0">
    <w:nsid w:val="77CA497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75" w15:restartNumberingAfterBreak="0">
    <w:nsid w:val="77DF65F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76" w15:restartNumberingAfterBreak="0">
    <w:nsid w:val="77EF6AC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77" w15:restartNumberingAfterBreak="0">
    <w:nsid w:val="78152043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78" w15:restartNumberingAfterBreak="0">
    <w:nsid w:val="78231D2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79" w15:restartNumberingAfterBreak="0">
    <w:nsid w:val="782E4DCD"/>
    <w:multiLevelType w:val="hybridMultilevel"/>
    <w:tmpl w:val="F6B08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0" w15:restartNumberingAfterBreak="0">
    <w:nsid w:val="78342AD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81" w15:restartNumberingAfterBreak="0">
    <w:nsid w:val="784A74E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82" w15:restartNumberingAfterBreak="0">
    <w:nsid w:val="7880060D"/>
    <w:multiLevelType w:val="hybridMultilevel"/>
    <w:tmpl w:val="0E8C8A5A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83" w15:restartNumberingAfterBreak="0">
    <w:nsid w:val="78984147"/>
    <w:multiLevelType w:val="hybridMultilevel"/>
    <w:tmpl w:val="264C8CB0"/>
    <w:lvl w:ilvl="0" w:tplc="C9705AE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C7B863C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245E8CE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16984908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06D8D232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5084660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055258CE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5622ABC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72F6A72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884" w15:restartNumberingAfterBreak="0">
    <w:nsid w:val="78F93954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85" w15:restartNumberingAfterBreak="0">
    <w:nsid w:val="793A7BE9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86" w15:restartNumberingAfterBreak="0">
    <w:nsid w:val="796017A6"/>
    <w:multiLevelType w:val="hybridMultilevel"/>
    <w:tmpl w:val="C21C3468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87" w15:restartNumberingAfterBreak="0">
    <w:nsid w:val="79A508D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88" w15:restartNumberingAfterBreak="0">
    <w:nsid w:val="79C13CE3"/>
    <w:multiLevelType w:val="hybridMultilevel"/>
    <w:tmpl w:val="32A41CCC"/>
    <w:lvl w:ilvl="0" w:tplc="18086048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89" w15:restartNumberingAfterBreak="0">
    <w:nsid w:val="7AE3300F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90" w15:restartNumberingAfterBreak="0">
    <w:nsid w:val="7B024B85"/>
    <w:multiLevelType w:val="hybridMultilevel"/>
    <w:tmpl w:val="311A2D5E"/>
    <w:lvl w:ilvl="0" w:tplc="63DEA834">
      <w:start w:val="1"/>
      <w:numFmt w:val="bullet"/>
      <w:lvlText w:val=""/>
      <w:lvlJc w:val="left"/>
      <w:pPr>
        <w:tabs>
          <w:tab w:val="num" w:pos="361"/>
        </w:tabs>
        <w:ind w:left="361" w:hanging="360"/>
      </w:pPr>
      <w:rPr>
        <w:rFonts w:ascii="Wingdings" w:hAnsi="Wingdings" w:hint="default"/>
        <w:color w:val="6666FF"/>
        <w:sz w:val="16"/>
      </w:rPr>
    </w:lvl>
    <w:lvl w:ilvl="1" w:tplc="04090019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1B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DF86919C">
      <w:start w:val="1"/>
      <w:numFmt w:val="bullet"/>
      <w:lvlText w:val=""/>
      <w:lvlJc w:val="left"/>
      <w:pPr>
        <w:ind w:left="1800" w:hanging="360"/>
      </w:pPr>
      <w:rPr>
        <w:rFonts w:ascii="Wingdings" w:eastAsia="標楷體" w:hAnsi="Wingdings" w:cs="Arial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891" w15:restartNumberingAfterBreak="0">
    <w:nsid w:val="7B1100BD"/>
    <w:multiLevelType w:val="hybridMultilevel"/>
    <w:tmpl w:val="F4B21976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2" w15:restartNumberingAfterBreak="0">
    <w:nsid w:val="7B1C2B5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93" w15:restartNumberingAfterBreak="0">
    <w:nsid w:val="7B2D4973"/>
    <w:multiLevelType w:val="hybridMultilevel"/>
    <w:tmpl w:val="EAB22ECA"/>
    <w:lvl w:ilvl="0" w:tplc="7FC0526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1" w:tplc="2A183BD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2" w:tplc="B9C2D15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3" w:tplc="E74AC0AA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4" w:tplc="F2A6873C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5" w:tplc="9A5A1456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6" w:tplc="8B90A2A0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7" w:tplc="7326D444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  <w:lvl w:ilvl="8" w:tplc="C36ED86C">
      <w:start w:val="1"/>
      <w:numFmt w:val="bullet"/>
      <w:lvlText w:val=""/>
      <w:lvlJc w:val="left"/>
      <w:pPr>
        <w:ind w:left="900" w:hanging="360"/>
      </w:pPr>
      <w:rPr>
        <w:rFonts w:ascii="Symbol" w:hAnsi="Symbol"/>
      </w:rPr>
    </w:lvl>
  </w:abstractNum>
  <w:abstractNum w:abstractNumId="894" w15:restartNumberingAfterBreak="0">
    <w:nsid w:val="7B413FE1"/>
    <w:multiLevelType w:val="hybridMultilevel"/>
    <w:tmpl w:val="E580E72E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5" w15:restartNumberingAfterBreak="0">
    <w:nsid w:val="7B6D64F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96" w15:restartNumberingAfterBreak="0">
    <w:nsid w:val="7B94218A"/>
    <w:multiLevelType w:val="hybridMultilevel"/>
    <w:tmpl w:val="8A74124A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7" w15:restartNumberingAfterBreak="0">
    <w:nsid w:val="7B9B316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98" w15:restartNumberingAfterBreak="0">
    <w:nsid w:val="7BD74CFA"/>
    <w:multiLevelType w:val="multilevel"/>
    <w:tmpl w:val="20A6F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899" w15:restartNumberingAfterBreak="0">
    <w:nsid w:val="7C146941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00" w15:restartNumberingAfterBreak="0">
    <w:nsid w:val="7C2026FB"/>
    <w:multiLevelType w:val="multilevel"/>
    <w:tmpl w:val="8E0CE73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01" w15:restartNumberingAfterBreak="0">
    <w:nsid w:val="7C274469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02" w15:restartNumberingAfterBreak="0">
    <w:nsid w:val="7C290348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03" w15:restartNumberingAfterBreak="0">
    <w:nsid w:val="7C3E27A2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904" w15:restartNumberingAfterBreak="0">
    <w:nsid w:val="7C89793D"/>
    <w:multiLevelType w:val="hybridMultilevel"/>
    <w:tmpl w:val="36829120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05" w15:restartNumberingAfterBreak="0">
    <w:nsid w:val="7CB4498D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06" w15:restartNumberingAfterBreak="0">
    <w:nsid w:val="7CE1183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07" w15:restartNumberingAfterBreak="0">
    <w:nsid w:val="7CEA69DB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08" w15:restartNumberingAfterBreak="0">
    <w:nsid w:val="7D0758B6"/>
    <w:multiLevelType w:val="hybridMultilevel"/>
    <w:tmpl w:val="90322FC8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09" w15:restartNumberingAfterBreak="0">
    <w:nsid w:val="7D271729"/>
    <w:multiLevelType w:val="hybridMultilevel"/>
    <w:tmpl w:val="A28AF48C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320" w:hanging="480"/>
      </w:p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10" w15:restartNumberingAfterBreak="0">
    <w:nsid w:val="7D5B61F7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911" w15:restartNumberingAfterBreak="0">
    <w:nsid w:val="7D6A14D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12" w15:restartNumberingAfterBreak="0">
    <w:nsid w:val="7D6A19F8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913" w15:restartNumberingAfterBreak="0">
    <w:nsid w:val="7D6F6805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14" w15:restartNumberingAfterBreak="0">
    <w:nsid w:val="7D8370D3"/>
    <w:multiLevelType w:val="hybridMultilevel"/>
    <w:tmpl w:val="4BE618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15" w15:restartNumberingAfterBreak="0">
    <w:nsid w:val="7D880EF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16" w15:restartNumberingAfterBreak="0">
    <w:nsid w:val="7DB25BBC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17" w15:restartNumberingAfterBreak="0">
    <w:nsid w:val="7DCC4C11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18" w15:restartNumberingAfterBreak="0">
    <w:nsid w:val="7DF87062"/>
    <w:multiLevelType w:val="multilevel"/>
    <w:tmpl w:val="8C307A6E"/>
    <w:lvl w:ilvl="0">
      <w:start w:val="1"/>
      <w:numFmt w:val="decimal"/>
      <w:lvlText w:val="%1."/>
      <w:lvlJc w:val="left"/>
      <w:pPr>
        <w:tabs>
          <w:tab w:val="num" w:pos="360"/>
        </w:tabs>
        <w:ind w:left="170" w:hanging="170"/>
      </w:pPr>
      <w:rPr>
        <w:rFonts w:ascii="Arial" w:eastAsia="標楷體" w:hAnsi="Arial" w:hint="default"/>
        <w:b w:val="0"/>
        <w:i w:val="0"/>
        <w:sz w:val="24"/>
      </w:rPr>
    </w:lvl>
    <w:lvl w:ilvl="1">
      <w:start w:val="1"/>
      <w:numFmt w:val="decimal"/>
      <w:lvlText w:val="(%2)"/>
      <w:lvlJc w:val="left"/>
      <w:pPr>
        <w:tabs>
          <w:tab w:val="num" w:pos="644"/>
        </w:tabs>
        <w:ind w:left="454" w:hanging="170"/>
      </w:pPr>
      <w:rPr>
        <w:rFonts w:ascii="Arial" w:eastAsia="標楷體" w:hAnsi="Arial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tabs>
          <w:tab w:val="num" w:pos="928"/>
        </w:tabs>
        <w:ind w:left="738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3">
      <w:start w:val="1"/>
      <w:numFmt w:val="upperLetter"/>
      <w:lvlText w:val="(%4)"/>
      <w:lvlJc w:val="left"/>
      <w:pPr>
        <w:tabs>
          <w:tab w:val="num" w:pos="1212"/>
        </w:tabs>
        <w:ind w:left="1022" w:hanging="17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4">
      <w:start w:val="1"/>
      <w:numFmt w:val="lowerLetter"/>
      <w:lvlText w:val="%5."/>
      <w:lvlJc w:val="left"/>
      <w:pPr>
        <w:tabs>
          <w:tab w:val="num" w:pos="1496"/>
        </w:tabs>
        <w:ind w:left="1306" w:hanging="170"/>
      </w:pPr>
      <w:rPr>
        <w:rFonts w:ascii="Arial" w:eastAsia="標楷體" w:hAnsi="Arial" w:hint="default"/>
        <w:b w:val="0"/>
        <w:i w:val="0"/>
        <w:sz w:val="24"/>
      </w:rPr>
    </w:lvl>
    <w:lvl w:ilvl="5">
      <w:start w:val="1"/>
      <w:numFmt w:val="lowerLetter"/>
      <w:lvlText w:val="(%6)"/>
      <w:lvlJc w:val="left"/>
      <w:pPr>
        <w:tabs>
          <w:tab w:val="num" w:pos="1780"/>
        </w:tabs>
        <w:ind w:left="1590" w:hanging="170"/>
      </w:pPr>
      <w:rPr>
        <w:rFonts w:ascii="Arial" w:eastAsia="標楷體" w:hAnsi="Arial" w:hint="default"/>
        <w:b w:val="0"/>
        <w:i w:val="0"/>
        <w:sz w:val="24"/>
      </w:rPr>
    </w:lvl>
    <w:lvl w:ilvl="6">
      <w:start w:val="1"/>
      <w:numFmt w:val="bullet"/>
      <w:lvlText w:val=""/>
      <w:lvlJc w:val="left"/>
      <w:pPr>
        <w:tabs>
          <w:tab w:val="num" w:pos="2064"/>
        </w:tabs>
        <w:ind w:left="1874" w:hanging="17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2348"/>
        </w:tabs>
        <w:ind w:left="2158" w:hanging="17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2632"/>
        </w:tabs>
        <w:ind w:left="2442" w:hanging="170"/>
      </w:pPr>
      <w:rPr>
        <w:rFonts w:ascii="Wingdings" w:hAnsi="Wingdings" w:hint="default"/>
      </w:rPr>
    </w:lvl>
  </w:abstractNum>
  <w:abstractNum w:abstractNumId="919" w15:restartNumberingAfterBreak="0">
    <w:nsid w:val="7E0D1BC6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20" w15:restartNumberingAfterBreak="0">
    <w:nsid w:val="7E0D7FAA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21" w15:restartNumberingAfterBreak="0">
    <w:nsid w:val="7E2A7268"/>
    <w:multiLevelType w:val="multilevel"/>
    <w:tmpl w:val="03EE2550"/>
    <w:lvl w:ilvl="0">
      <w:start w:val="2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22" w15:restartNumberingAfterBreak="0">
    <w:nsid w:val="7E3B63C6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23" w15:restartNumberingAfterBreak="0">
    <w:nsid w:val="7E52621E"/>
    <w:multiLevelType w:val="hybridMultilevel"/>
    <w:tmpl w:val="973424D4"/>
    <w:lvl w:ilvl="0" w:tplc="FFFFFFF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4" w15:restartNumberingAfterBreak="0">
    <w:nsid w:val="7E9B494D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25" w15:restartNumberingAfterBreak="0">
    <w:nsid w:val="7EAA0674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26" w15:restartNumberingAfterBreak="0">
    <w:nsid w:val="7ECD640A"/>
    <w:multiLevelType w:val="hybridMultilevel"/>
    <w:tmpl w:val="9A484D38"/>
    <w:lvl w:ilvl="0" w:tplc="FFFFFFFF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7" w15:restartNumberingAfterBreak="0">
    <w:nsid w:val="7F1E7877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28" w15:restartNumberingAfterBreak="0">
    <w:nsid w:val="7F2E5AF7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29" w15:restartNumberingAfterBreak="0">
    <w:nsid w:val="7F6D498E"/>
    <w:multiLevelType w:val="multilevel"/>
    <w:tmpl w:val="BB14922A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upperLetter"/>
      <w:lvlText w:val="%2."/>
      <w:lvlJc w:val="left"/>
      <w:pPr>
        <w:ind w:left="960" w:hanging="480"/>
      </w:pPr>
      <w:rPr>
        <w:rFonts w:ascii="Arial" w:eastAsia="標楷體" w:hAnsi="Arial" w:cs="Arial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930" w15:restartNumberingAfterBreak="0">
    <w:nsid w:val="7F9D07CB"/>
    <w:multiLevelType w:val="hybridMultilevel"/>
    <w:tmpl w:val="90322FC8"/>
    <w:lvl w:ilvl="0" w:tplc="A202B1C2">
      <w:start w:val="1"/>
      <w:numFmt w:val="decimal"/>
      <w:lvlText w:val="(%1)"/>
      <w:lvlJc w:val="left"/>
      <w:pPr>
        <w:ind w:left="480" w:hanging="48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31" w15:restartNumberingAfterBreak="0">
    <w:nsid w:val="7FE71459"/>
    <w:multiLevelType w:val="hybridMultilevel"/>
    <w:tmpl w:val="8A08EED6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32" w15:restartNumberingAfterBreak="0">
    <w:nsid w:val="7FEC67FC"/>
    <w:multiLevelType w:val="multilevel"/>
    <w:tmpl w:val="8E389B38"/>
    <w:lvl w:ilvl="0">
      <w:start w:val="1"/>
      <w:numFmt w:val="decimal"/>
      <w:lvlText w:val="(%1)"/>
      <w:lvlJc w:val="left"/>
      <w:pPr>
        <w:ind w:left="360" w:hanging="360"/>
      </w:pPr>
      <w:rPr>
        <w:rFonts w:ascii="Arial" w:eastAsia="標楷體" w:hAnsi="Arial" w:hint="default"/>
        <w:b w:val="0"/>
        <w:i w:val="0"/>
        <w:color w:val="auto"/>
        <w:sz w:val="24"/>
      </w:rPr>
    </w:lvl>
    <w:lvl w:ilvl="1">
      <w:start w:val="1"/>
      <w:numFmt w:val="bullet"/>
      <w:lvlText w:val=""/>
      <w:lvlJc w:val="left"/>
      <w:pPr>
        <w:ind w:left="960" w:hanging="480"/>
      </w:pPr>
      <w:rPr>
        <w:rFonts w:ascii="Wingdings" w:eastAsia="標楷體" w:hAnsi="Wingdings" w:hint="default"/>
        <w:b w:val="0"/>
        <w:i w:val="0"/>
        <w:sz w:val="24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920" w:hanging="480"/>
      </w:pPr>
      <w:rPr>
        <w:rFonts w:ascii="標楷體" w:eastAsia="標楷體" w:hAnsi="標楷體" w:hint="eastAsia"/>
        <w:color w:val="auto"/>
      </w:rPr>
    </w:lvl>
    <w:lvl w:ilvl="4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  <w:color w:val="auto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num w:numId="1" w16cid:durableId="1299917552">
    <w:abstractNumId w:val="772"/>
  </w:num>
  <w:num w:numId="2" w16cid:durableId="1255243194">
    <w:abstractNumId w:val="626"/>
  </w:num>
  <w:num w:numId="3" w16cid:durableId="1653220992">
    <w:abstractNumId w:val="61"/>
  </w:num>
  <w:num w:numId="4" w16cid:durableId="1052344140">
    <w:abstractNumId w:val="811"/>
  </w:num>
  <w:num w:numId="5" w16cid:durableId="99886152">
    <w:abstractNumId w:val="776"/>
  </w:num>
  <w:num w:numId="6" w16cid:durableId="1331131818">
    <w:abstractNumId w:val="892"/>
  </w:num>
  <w:num w:numId="7" w16cid:durableId="609557225">
    <w:abstractNumId w:val="673"/>
  </w:num>
  <w:num w:numId="8" w16cid:durableId="669217475">
    <w:abstractNumId w:val="156"/>
  </w:num>
  <w:num w:numId="9" w16cid:durableId="1114641727">
    <w:abstractNumId w:val="737"/>
  </w:num>
  <w:num w:numId="10" w16cid:durableId="938220803">
    <w:abstractNumId w:val="163"/>
  </w:num>
  <w:num w:numId="11" w16cid:durableId="967855270">
    <w:abstractNumId w:val="569"/>
  </w:num>
  <w:num w:numId="12" w16cid:durableId="1351836519">
    <w:abstractNumId w:val="875"/>
  </w:num>
  <w:num w:numId="13" w16cid:durableId="745346528">
    <w:abstractNumId w:val="622"/>
  </w:num>
  <w:num w:numId="14" w16cid:durableId="2113814001">
    <w:abstractNumId w:val="67"/>
  </w:num>
  <w:num w:numId="15" w16cid:durableId="216285048">
    <w:abstractNumId w:val="93"/>
  </w:num>
  <w:num w:numId="16" w16cid:durableId="236984485">
    <w:abstractNumId w:val="445"/>
  </w:num>
  <w:num w:numId="17" w16cid:durableId="91777640">
    <w:abstractNumId w:val="7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41405489">
    <w:abstractNumId w:val="6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22133524">
    <w:abstractNumId w:val="254"/>
  </w:num>
  <w:num w:numId="20" w16cid:durableId="2012029179">
    <w:abstractNumId w:val="351"/>
  </w:num>
  <w:num w:numId="21" w16cid:durableId="2029410870">
    <w:abstractNumId w:val="379"/>
  </w:num>
  <w:num w:numId="22" w16cid:durableId="563099914">
    <w:abstractNumId w:val="44"/>
  </w:num>
  <w:num w:numId="23" w16cid:durableId="2078433195">
    <w:abstractNumId w:val="35"/>
  </w:num>
  <w:num w:numId="24" w16cid:durableId="468713652">
    <w:abstractNumId w:val="851"/>
  </w:num>
  <w:num w:numId="25" w16cid:durableId="1511143580">
    <w:abstractNumId w:val="903"/>
  </w:num>
  <w:num w:numId="26" w16cid:durableId="1605454777">
    <w:abstractNumId w:val="134"/>
  </w:num>
  <w:num w:numId="27" w16cid:durableId="1145125880">
    <w:abstractNumId w:val="250"/>
  </w:num>
  <w:num w:numId="28" w16cid:durableId="2091417381">
    <w:abstractNumId w:val="704"/>
  </w:num>
  <w:num w:numId="29" w16cid:durableId="1721585881">
    <w:abstractNumId w:val="577"/>
  </w:num>
  <w:num w:numId="30" w16cid:durableId="1172136340">
    <w:abstractNumId w:val="582"/>
  </w:num>
  <w:num w:numId="31" w16cid:durableId="1123111792">
    <w:abstractNumId w:val="65"/>
  </w:num>
  <w:num w:numId="32" w16cid:durableId="1601598344">
    <w:abstractNumId w:val="53"/>
  </w:num>
  <w:num w:numId="33" w16cid:durableId="1902905980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601180802">
    <w:abstractNumId w:val="318"/>
  </w:num>
  <w:num w:numId="35" w16cid:durableId="339819577">
    <w:abstractNumId w:val="589"/>
  </w:num>
  <w:num w:numId="36" w16cid:durableId="270237689">
    <w:abstractNumId w:val="48"/>
  </w:num>
  <w:num w:numId="37" w16cid:durableId="936710798">
    <w:abstractNumId w:val="33"/>
  </w:num>
  <w:num w:numId="38" w16cid:durableId="950477510">
    <w:abstractNumId w:val="286"/>
  </w:num>
  <w:num w:numId="39" w16cid:durableId="757292327">
    <w:abstractNumId w:val="921"/>
  </w:num>
  <w:num w:numId="40" w16cid:durableId="35081619">
    <w:abstractNumId w:val="534"/>
  </w:num>
  <w:num w:numId="41" w16cid:durableId="10885841">
    <w:abstractNumId w:val="834"/>
  </w:num>
  <w:num w:numId="42" w16cid:durableId="289172140">
    <w:abstractNumId w:val="684"/>
  </w:num>
  <w:num w:numId="43" w16cid:durableId="99684249">
    <w:abstractNumId w:val="623"/>
  </w:num>
  <w:num w:numId="44" w16cid:durableId="1910456234">
    <w:abstractNumId w:val="334"/>
  </w:num>
  <w:num w:numId="45" w16cid:durableId="640616819">
    <w:abstractNumId w:val="672"/>
  </w:num>
  <w:num w:numId="46" w16cid:durableId="922490443">
    <w:abstractNumId w:val="121"/>
  </w:num>
  <w:num w:numId="47" w16cid:durableId="924605812">
    <w:abstractNumId w:val="691"/>
  </w:num>
  <w:num w:numId="48" w16cid:durableId="1776242244">
    <w:abstractNumId w:val="162"/>
  </w:num>
  <w:num w:numId="49" w16cid:durableId="830946055">
    <w:abstractNumId w:val="899"/>
  </w:num>
  <w:num w:numId="50" w16cid:durableId="1928925562">
    <w:abstractNumId w:val="448"/>
  </w:num>
  <w:num w:numId="51" w16cid:durableId="1219129190">
    <w:abstractNumId w:val="266"/>
  </w:num>
  <w:num w:numId="52" w16cid:durableId="21712645">
    <w:abstractNumId w:val="356"/>
  </w:num>
  <w:num w:numId="53" w16cid:durableId="532233271">
    <w:abstractNumId w:val="726"/>
  </w:num>
  <w:num w:numId="54" w16cid:durableId="2023968399">
    <w:abstractNumId w:val="195"/>
  </w:num>
  <w:num w:numId="55" w16cid:durableId="292568067">
    <w:abstractNumId w:val="462"/>
  </w:num>
  <w:num w:numId="56" w16cid:durableId="398552752">
    <w:abstractNumId w:val="174"/>
  </w:num>
  <w:num w:numId="57" w16cid:durableId="1652905149">
    <w:abstractNumId w:val="796"/>
  </w:num>
  <w:num w:numId="58" w16cid:durableId="682127927">
    <w:abstractNumId w:val="607"/>
  </w:num>
  <w:num w:numId="59" w16cid:durableId="329068347">
    <w:abstractNumId w:val="419"/>
  </w:num>
  <w:num w:numId="60" w16cid:durableId="1626425016">
    <w:abstractNumId w:val="641"/>
  </w:num>
  <w:num w:numId="61" w16cid:durableId="6755029">
    <w:abstractNumId w:val="487"/>
  </w:num>
  <w:num w:numId="62" w16cid:durableId="355155347">
    <w:abstractNumId w:val="495"/>
  </w:num>
  <w:num w:numId="63" w16cid:durableId="661352833">
    <w:abstractNumId w:val="4"/>
  </w:num>
  <w:num w:numId="64" w16cid:durableId="2083677905">
    <w:abstractNumId w:val="743"/>
  </w:num>
  <w:num w:numId="65" w16cid:durableId="1532573134">
    <w:abstractNumId w:val="433"/>
  </w:num>
  <w:num w:numId="66" w16cid:durableId="323553581">
    <w:abstractNumId w:val="827"/>
  </w:num>
  <w:num w:numId="67" w16cid:durableId="1597055009">
    <w:abstractNumId w:val="497"/>
  </w:num>
  <w:num w:numId="68" w16cid:durableId="736585655">
    <w:abstractNumId w:val="164"/>
  </w:num>
  <w:num w:numId="69" w16cid:durableId="259290732">
    <w:abstractNumId w:val="236"/>
  </w:num>
  <w:num w:numId="70" w16cid:durableId="1480610643">
    <w:abstractNumId w:val="896"/>
  </w:num>
  <w:num w:numId="71" w16cid:durableId="1449078695">
    <w:abstractNumId w:val="339"/>
  </w:num>
  <w:num w:numId="72" w16cid:durableId="303628433">
    <w:abstractNumId w:val="375"/>
  </w:num>
  <w:num w:numId="73" w16cid:durableId="1427798877">
    <w:abstractNumId w:val="37"/>
  </w:num>
  <w:num w:numId="74" w16cid:durableId="2142458732">
    <w:abstractNumId w:val="863"/>
  </w:num>
  <w:num w:numId="75" w16cid:durableId="1307318541">
    <w:abstractNumId w:val="491"/>
  </w:num>
  <w:num w:numId="76" w16cid:durableId="1955213038">
    <w:abstractNumId w:val="808"/>
  </w:num>
  <w:num w:numId="77" w16cid:durableId="547687017">
    <w:abstractNumId w:val="556"/>
  </w:num>
  <w:num w:numId="78" w16cid:durableId="1156729992">
    <w:abstractNumId w:val="890"/>
  </w:num>
  <w:num w:numId="79" w16cid:durableId="1022627443">
    <w:abstractNumId w:val="526"/>
  </w:num>
  <w:num w:numId="80" w16cid:durableId="78988670">
    <w:abstractNumId w:val="259"/>
  </w:num>
  <w:num w:numId="81" w16cid:durableId="123086436">
    <w:abstractNumId w:val="453"/>
  </w:num>
  <w:num w:numId="82" w16cid:durableId="1190527297">
    <w:abstractNumId w:val="231"/>
  </w:num>
  <w:num w:numId="83" w16cid:durableId="831608469">
    <w:abstractNumId w:val="771"/>
  </w:num>
  <w:num w:numId="84" w16cid:durableId="189221461">
    <w:abstractNumId w:val="398"/>
  </w:num>
  <w:num w:numId="85" w16cid:durableId="1754741077">
    <w:abstractNumId w:val="42"/>
  </w:num>
  <w:num w:numId="86" w16cid:durableId="1002851953">
    <w:abstractNumId w:val="199"/>
  </w:num>
  <w:num w:numId="87" w16cid:durableId="333647336">
    <w:abstractNumId w:val="165"/>
  </w:num>
  <w:num w:numId="88" w16cid:durableId="977687984">
    <w:abstractNumId w:val="207"/>
  </w:num>
  <w:num w:numId="89" w16cid:durableId="1766074106">
    <w:abstractNumId w:val="211"/>
  </w:num>
  <w:num w:numId="90" w16cid:durableId="611474859">
    <w:abstractNumId w:val="567"/>
  </w:num>
  <w:num w:numId="91" w16cid:durableId="8027247">
    <w:abstractNumId w:val="932"/>
  </w:num>
  <w:num w:numId="92" w16cid:durableId="1597597295">
    <w:abstractNumId w:val="727"/>
  </w:num>
  <w:num w:numId="93" w16cid:durableId="1899854443">
    <w:abstractNumId w:val="740"/>
  </w:num>
  <w:num w:numId="94" w16cid:durableId="846484403">
    <w:abstractNumId w:val="639"/>
  </w:num>
  <w:num w:numId="95" w16cid:durableId="563641063">
    <w:abstractNumId w:val="540"/>
  </w:num>
  <w:num w:numId="96" w16cid:durableId="741411857">
    <w:abstractNumId w:val="628"/>
  </w:num>
  <w:num w:numId="97" w16cid:durableId="1620841164">
    <w:abstractNumId w:val="651"/>
  </w:num>
  <w:num w:numId="98" w16cid:durableId="494881754">
    <w:abstractNumId w:val="202"/>
  </w:num>
  <w:num w:numId="99" w16cid:durableId="2133788868">
    <w:abstractNumId w:val="541"/>
  </w:num>
  <w:num w:numId="100" w16cid:durableId="210533604">
    <w:abstractNumId w:val="322"/>
  </w:num>
  <w:num w:numId="101" w16cid:durableId="1899196781">
    <w:abstractNumId w:val="135"/>
  </w:num>
  <w:num w:numId="102" w16cid:durableId="1544366092">
    <w:abstractNumId w:val="836"/>
  </w:num>
  <w:num w:numId="103" w16cid:durableId="1486780761">
    <w:abstractNumId w:val="608"/>
  </w:num>
  <w:num w:numId="104" w16cid:durableId="2060739934">
    <w:abstractNumId w:val="47"/>
  </w:num>
  <w:num w:numId="105" w16cid:durableId="1284463481">
    <w:abstractNumId w:val="91"/>
  </w:num>
  <w:num w:numId="106" w16cid:durableId="606234656">
    <w:abstractNumId w:val="715"/>
  </w:num>
  <w:num w:numId="107" w16cid:durableId="1238438489">
    <w:abstractNumId w:val="241"/>
  </w:num>
  <w:num w:numId="108" w16cid:durableId="225997867">
    <w:abstractNumId w:val="667"/>
  </w:num>
  <w:num w:numId="109" w16cid:durableId="1237206966">
    <w:abstractNumId w:val="702"/>
  </w:num>
  <w:num w:numId="110" w16cid:durableId="968048474">
    <w:abstractNumId w:val="190"/>
  </w:num>
  <w:num w:numId="111" w16cid:durableId="2073576212">
    <w:abstractNumId w:val="63"/>
  </w:num>
  <w:num w:numId="112" w16cid:durableId="1022781124">
    <w:abstractNumId w:val="394"/>
  </w:num>
  <w:num w:numId="113" w16cid:durableId="1839072699">
    <w:abstractNumId w:val="867"/>
  </w:num>
  <w:num w:numId="114" w16cid:durableId="838928649">
    <w:abstractNumId w:val="227"/>
  </w:num>
  <w:num w:numId="115" w16cid:durableId="2083982933">
    <w:abstractNumId w:val="203"/>
  </w:num>
  <w:num w:numId="116" w16cid:durableId="1417902054">
    <w:abstractNumId w:val="764"/>
  </w:num>
  <w:num w:numId="117" w16cid:durableId="1397628462">
    <w:abstractNumId w:val="842"/>
  </w:num>
  <w:num w:numId="118" w16cid:durableId="1072199894">
    <w:abstractNumId w:val="55"/>
  </w:num>
  <w:num w:numId="119" w16cid:durableId="2089842161">
    <w:abstractNumId w:val="546"/>
  </w:num>
  <w:num w:numId="120" w16cid:durableId="912736877">
    <w:abstractNumId w:val="901"/>
  </w:num>
  <w:num w:numId="121" w16cid:durableId="866915559">
    <w:abstractNumId w:val="895"/>
  </w:num>
  <w:num w:numId="122" w16cid:durableId="1093739481">
    <w:abstractNumId w:val="566"/>
  </w:num>
  <w:num w:numId="123" w16cid:durableId="2115979235">
    <w:abstractNumId w:val="8"/>
  </w:num>
  <w:num w:numId="124" w16cid:durableId="476649186">
    <w:abstractNumId w:val="191"/>
  </w:num>
  <w:num w:numId="125" w16cid:durableId="800341346">
    <w:abstractNumId w:val="701"/>
  </w:num>
  <w:num w:numId="126" w16cid:durableId="237712387">
    <w:abstractNumId w:val="767"/>
  </w:num>
  <w:num w:numId="127" w16cid:durableId="2034068540">
    <w:abstractNumId w:val="731"/>
  </w:num>
  <w:num w:numId="128" w16cid:durableId="1846897523">
    <w:abstractNumId w:val="633"/>
  </w:num>
  <w:num w:numId="129" w16cid:durableId="1196775823">
    <w:abstractNumId w:val="129"/>
  </w:num>
  <w:num w:numId="130" w16cid:durableId="293756985">
    <w:abstractNumId w:val="620"/>
  </w:num>
  <w:num w:numId="131" w16cid:durableId="2097163396">
    <w:abstractNumId w:val="205"/>
  </w:num>
  <w:num w:numId="132" w16cid:durableId="1532961603">
    <w:abstractNumId w:val="824"/>
  </w:num>
  <w:num w:numId="133" w16cid:durableId="2059818302">
    <w:abstractNumId w:val="116"/>
  </w:num>
  <w:num w:numId="134" w16cid:durableId="50425683">
    <w:abstractNumId w:val="443"/>
  </w:num>
  <w:num w:numId="135" w16cid:durableId="1540780243">
    <w:abstractNumId w:val="618"/>
  </w:num>
  <w:num w:numId="136" w16cid:durableId="1724986680">
    <w:abstractNumId w:val="756"/>
  </w:num>
  <w:num w:numId="137" w16cid:durableId="684749069">
    <w:abstractNumId w:val="668"/>
  </w:num>
  <w:num w:numId="138" w16cid:durableId="346444032">
    <w:abstractNumId w:val="271"/>
  </w:num>
  <w:num w:numId="139" w16cid:durableId="744687837">
    <w:abstractNumId w:val="572"/>
  </w:num>
  <w:num w:numId="140" w16cid:durableId="157616260">
    <w:abstractNumId w:val="41"/>
  </w:num>
  <w:num w:numId="141" w16cid:durableId="1833451544">
    <w:abstractNumId w:val="583"/>
  </w:num>
  <w:num w:numId="142" w16cid:durableId="921261227">
    <w:abstractNumId w:val="324"/>
  </w:num>
  <w:num w:numId="143" w16cid:durableId="1716078333">
    <w:abstractNumId w:val="587"/>
  </w:num>
  <w:num w:numId="144" w16cid:durableId="834415011">
    <w:abstractNumId w:val="28"/>
  </w:num>
  <w:num w:numId="145" w16cid:durableId="1020399995">
    <w:abstractNumId w:val="188"/>
  </w:num>
  <w:num w:numId="146" w16cid:durableId="478233056">
    <w:abstractNumId w:val="344"/>
  </w:num>
  <w:num w:numId="147" w16cid:durableId="893808182">
    <w:abstractNumId w:val="126"/>
  </w:num>
  <w:num w:numId="148" w16cid:durableId="364595796">
    <w:abstractNumId w:val="696"/>
  </w:num>
  <w:num w:numId="149" w16cid:durableId="1223491681">
    <w:abstractNumId w:val="458"/>
  </w:num>
  <w:num w:numId="150" w16cid:durableId="592710316">
    <w:abstractNumId w:val="265"/>
  </w:num>
  <w:num w:numId="151" w16cid:durableId="899366565">
    <w:abstractNumId w:val="206"/>
  </w:num>
  <w:num w:numId="152" w16cid:durableId="1139611322">
    <w:abstractNumId w:val="102"/>
  </w:num>
  <w:num w:numId="153" w16cid:durableId="578756498">
    <w:abstractNumId w:val="319"/>
  </w:num>
  <w:num w:numId="154" w16cid:durableId="1439982326">
    <w:abstractNumId w:val="24"/>
  </w:num>
  <w:num w:numId="155" w16cid:durableId="1711803191">
    <w:abstractNumId w:val="914"/>
  </w:num>
  <w:num w:numId="156" w16cid:durableId="2056849587">
    <w:abstractNumId w:val="729"/>
  </w:num>
  <w:num w:numId="157" w16cid:durableId="149951829">
    <w:abstractNumId w:val="301"/>
  </w:num>
  <w:num w:numId="158" w16cid:durableId="43062605">
    <w:abstractNumId w:val="170"/>
  </w:num>
  <w:num w:numId="159" w16cid:durableId="1945502085">
    <w:abstractNumId w:val="504"/>
  </w:num>
  <w:num w:numId="160" w16cid:durableId="2060931139">
    <w:abstractNumId w:val="420"/>
  </w:num>
  <w:num w:numId="161" w16cid:durableId="582958781">
    <w:abstractNumId w:val="432"/>
  </w:num>
  <w:num w:numId="162" w16cid:durableId="1489249739">
    <w:abstractNumId w:val="898"/>
  </w:num>
  <w:num w:numId="163" w16cid:durableId="1244029840">
    <w:abstractNumId w:val="512"/>
  </w:num>
  <w:num w:numId="164" w16cid:durableId="1011880510">
    <w:abstractNumId w:val="721"/>
  </w:num>
  <w:num w:numId="165" w16cid:durableId="580411655">
    <w:abstractNumId w:val="288"/>
  </w:num>
  <w:num w:numId="166" w16cid:durableId="1551380272">
    <w:abstractNumId w:val="36"/>
  </w:num>
  <w:num w:numId="167" w16cid:durableId="1129399751">
    <w:abstractNumId w:val="869"/>
  </w:num>
  <w:num w:numId="168" w16cid:durableId="1030489716">
    <w:abstractNumId w:val="647"/>
  </w:num>
  <w:num w:numId="169" w16cid:durableId="1953318405">
    <w:abstractNumId w:val="316"/>
  </w:num>
  <w:num w:numId="170" w16cid:durableId="1324163724">
    <w:abstractNumId w:val="894"/>
  </w:num>
  <w:num w:numId="171" w16cid:durableId="636299404">
    <w:abstractNumId w:val="109"/>
  </w:num>
  <w:num w:numId="172" w16cid:durableId="1558317058">
    <w:abstractNumId w:val="897"/>
  </w:num>
  <w:num w:numId="173" w16cid:durableId="544492428">
    <w:abstractNumId w:val="168"/>
  </w:num>
  <w:num w:numId="174" w16cid:durableId="46612355">
    <w:abstractNumId w:val="770"/>
  </w:num>
  <w:num w:numId="175" w16cid:durableId="2015108727">
    <w:abstractNumId w:val="553"/>
  </w:num>
  <w:num w:numId="176" w16cid:durableId="1788818485">
    <w:abstractNumId w:val="694"/>
  </w:num>
  <w:num w:numId="177" w16cid:durableId="1805466478">
    <w:abstractNumId w:val="465"/>
  </w:num>
  <w:num w:numId="178" w16cid:durableId="96947958">
    <w:abstractNumId w:val="451"/>
  </w:num>
  <w:num w:numId="179" w16cid:durableId="1473601139">
    <w:abstractNumId w:val="146"/>
  </w:num>
  <w:num w:numId="180" w16cid:durableId="1759446081">
    <w:abstractNumId w:val="486"/>
  </w:num>
  <w:num w:numId="181" w16cid:durableId="2116707738">
    <w:abstractNumId w:val="784"/>
  </w:num>
  <w:num w:numId="182" w16cid:durableId="627664962">
    <w:abstractNumId w:val="463"/>
  </w:num>
  <w:num w:numId="183" w16cid:durableId="1209957708">
    <w:abstractNumId w:val="865"/>
  </w:num>
  <w:num w:numId="184" w16cid:durableId="2135587951">
    <w:abstractNumId w:val="584"/>
  </w:num>
  <w:num w:numId="185" w16cid:durableId="1431702544">
    <w:abstractNumId w:val="357"/>
  </w:num>
  <w:num w:numId="186" w16cid:durableId="572357754">
    <w:abstractNumId w:val="619"/>
  </w:num>
  <w:num w:numId="187" w16cid:durableId="493883737">
    <w:abstractNumId w:val="2"/>
  </w:num>
  <w:num w:numId="188" w16cid:durableId="1572153787">
    <w:abstractNumId w:val="221"/>
  </w:num>
  <w:num w:numId="189" w16cid:durableId="161966871">
    <w:abstractNumId w:val="649"/>
  </w:num>
  <w:num w:numId="190" w16cid:durableId="1008945585">
    <w:abstractNumId w:val="564"/>
  </w:num>
  <w:num w:numId="191" w16cid:durableId="162818455">
    <w:abstractNumId w:val="214"/>
  </w:num>
  <w:num w:numId="192" w16cid:durableId="1096514872">
    <w:abstractNumId w:val="15"/>
  </w:num>
  <w:num w:numId="193" w16cid:durableId="721901256">
    <w:abstractNumId w:val="535"/>
  </w:num>
  <w:num w:numId="194" w16cid:durableId="368258557">
    <w:abstractNumId w:val="548"/>
  </w:num>
  <w:num w:numId="195" w16cid:durableId="623465543">
    <w:abstractNumId w:val="200"/>
  </w:num>
  <w:num w:numId="196" w16cid:durableId="1486242551">
    <w:abstractNumId w:val="876"/>
  </w:num>
  <w:num w:numId="197" w16cid:durableId="716664896">
    <w:abstractNumId w:val="108"/>
  </w:num>
  <w:num w:numId="198" w16cid:durableId="859121518">
    <w:abstractNumId w:val="670"/>
  </w:num>
  <w:num w:numId="199" w16cid:durableId="771166205">
    <w:abstractNumId w:val="459"/>
  </w:num>
  <w:num w:numId="200" w16cid:durableId="1837957359">
    <w:abstractNumId w:val="136"/>
  </w:num>
  <w:num w:numId="201" w16cid:durableId="168371110">
    <w:abstractNumId w:val="746"/>
  </w:num>
  <w:num w:numId="202" w16cid:durableId="464471430">
    <w:abstractNumId w:val="400"/>
  </w:num>
  <w:num w:numId="203" w16cid:durableId="1168711987">
    <w:abstractNumId w:val="671"/>
  </w:num>
  <w:num w:numId="204" w16cid:durableId="1795060034">
    <w:abstractNumId w:val="568"/>
  </w:num>
  <w:num w:numId="205" w16cid:durableId="578098902">
    <w:abstractNumId w:val="225"/>
  </w:num>
  <w:num w:numId="206" w16cid:durableId="1752238419">
    <w:abstractNumId w:val="850"/>
  </w:num>
  <w:num w:numId="207" w16cid:durableId="898902487">
    <w:abstractNumId w:val="62"/>
  </w:num>
  <w:num w:numId="208" w16cid:durableId="670186458">
    <w:abstractNumId w:val="173"/>
  </w:num>
  <w:num w:numId="209" w16cid:durableId="304815197">
    <w:abstractNumId w:val="113"/>
  </w:num>
  <w:num w:numId="210" w16cid:durableId="686491408">
    <w:abstractNumId w:val="186"/>
  </w:num>
  <w:num w:numId="211" w16cid:durableId="1898513838">
    <w:abstractNumId w:val="144"/>
  </w:num>
  <w:num w:numId="212" w16cid:durableId="340133768">
    <w:abstractNumId w:val="11"/>
  </w:num>
  <w:num w:numId="213" w16cid:durableId="1395465404">
    <w:abstractNumId w:val="212"/>
  </w:num>
  <w:num w:numId="214" w16cid:durableId="26369536">
    <w:abstractNumId w:val="204"/>
  </w:num>
  <w:num w:numId="215" w16cid:durableId="1731229594">
    <w:abstractNumId w:val="797"/>
  </w:num>
  <w:num w:numId="216" w16cid:durableId="1185823673">
    <w:abstractNumId w:val="117"/>
  </w:num>
  <w:num w:numId="217" w16cid:durableId="1224099294">
    <w:abstractNumId w:val="80"/>
  </w:num>
  <w:num w:numId="218" w16cid:durableId="825364123">
    <w:abstractNumId w:val="68"/>
  </w:num>
  <w:num w:numId="219" w16cid:durableId="959920788">
    <w:abstractNumId w:val="705"/>
  </w:num>
  <w:num w:numId="220" w16cid:durableId="1486580530">
    <w:abstractNumId w:val="321"/>
  </w:num>
  <w:num w:numId="221" w16cid:durableId="99188138">
    <w:abstractNumId w:val="644"/>
  </w:num>
  <w:num w:numId="222" w16cid:durableId="875697281">
    <w:abstractNumId w:val="637"/>
  </w:num>
  <w:num w:numId="223" w16cid:durableId="1068725182">
    <w:abstractNumId w:val="53"/>
  </w:num>
  <w:num w:numId="224" w16cid:durableId="61877315">
    <w:abstractNumId w:val="53"/>
  </w:num>
  <w:num w:numId="225" w16cid:durableId="792019993">
    <w:abstractNumId w:val="53"/>
  </w:num>
  <w:num w:numId="226" w16cid:durableId="643899227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7" w16cid:durableId="1380396179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8" w16cid:durableId="1351836299">
    <w:abstractNumId w:val="253"/>
  </w:num>
  <w:num w:numId="229" w16cid:durableId="188759443">
    <w:abstractNumId w:val="617"/>
  </w:num>
  <w:num w:numId="230" w16cid:durableId="863250651">
    <w:abstractNumId w:val="39"/>
  </w:num>
  <w:num w:numId="231" w16cid:durableId="1606376445">
    <w:abstractNumId w:val="674"/>
  </w:num>
  <w:num w:numId="232" w16cid:durableId="907377176">
    <w:abstractNumId w:val="450"/>
  </w:num>
  <w:num w:numId="233" w16cid:durableId="526911241">
    <w:abstractNumId w:val="295"/>
  </w:num>
  <w:num w:numId="234" w16cid:durableId="54665816">
    <w:abstractNumId w:val="723"/>
  </w:num>
  <w:num w:numId="235" w16cid:durableId="2095276897">
    <w:abstractNumId w:val="14"/>
  </w:num>
  <w:num w:numId="236" w16cid:durableId="210120656">
    <w:abstractNumId w:val="434"/>
  </w:num>
  <w:num w:numId="237" w16cid:durableId="1735085734">
    <w:abstractNumId w:val="303"/>
  </w:num>
  <w:num w:numId="238" w16cid:durableId="771903501">
    <w:abstractNumId w:val="503"/>
  </w:num>
  <w:num w:numId="239" w16cid:durableId="54788383">
    <w:abstractNumId w:val="92"/>
  </w:num>
  <w:num w:numId="240" w16cid:durableId="311105963">
    <w:abstractNumId w:val="625"/>
  </w:num>
  <w:num w:numId="241" w16cid:durableId="1700812315">
    <w:abstractNumId w:val="97"/>
  </w:num>
  <w:num w:numId="242" w16cid:durableId="723985894">
    <w:abstractNumId w:val="496"/>
  </w:num>
  <w:num w:numId="243" w16cid:durableId="144131618">
    <w:abstractNumId w:val="261"/>
  </w:num>
  <w:num w:numId="244" w16cid:durableId="1759709159">
    <w:abstractNumId w:val="7"/>
  </w:num>
  <w:num w:numId="245" w16cid:durableId="1562129447">
    <w:abstractNumId w:val="293"/>
  </w:num>
  <w:num w:numId="246" w16cid:durableId="998801373">
    <w:abstractNumId w:val="53"/>
  </w:num>
  <w:num w:numId="247" w16cid:durableId="455373489">
    <w:abstractNumId w:val="53"/>
  </w:num>
  <w:num w:numId="248" w16cid:durableId="773743725">
    <w:abstractNumId w:val="53"/>
  </w:num>
  <w:num w:numId="249" w16cid:durableId="1021248717">
    <w:abstractNumId w:val="53"/>
  </w:num>
  <w:num w:numId="250" w16cid:durableId="745538356">
    <w:abstractNumId w:val="53"/>
  </w:num>
  <w:num w:numId="251" w16cid:durableId="580987191">
    <w:abstractNumId w:val="53"/>
  </w:num>
  <w:num w:numId="252" w16cid:durableId="1458569357">
    <w:abstractNumId w:val="53"/>
  </w:num>
  <w:num w:numId="253" w16cid:durableId="1282885714">
    <w:abstractNumId w:val="53"/>
  </w:num>
  <w:num w:numId="254" w16cid:durableId="2016179593">
    <w:abstractNumId w:val="192"/>
  </w:num>
  <w:num w:numId="255" w16cid:durableId="1523320677">
    <w:abstractNumId w:val="87"/>
  </w:num>
  <w:num w:numId="256" w16cid:durableId="993919674">
    <w:abstractNumId w:val="52"/>
  </w:num>
  <w:num w:numId="257" w16cid:durableId="211037999">
    <w:abstractNumId w:val="509"/>
  </w:num>
  <w:num w:numId="258" w16cid:durableId="1895696645">
    <w:abstractNumId w:val="395"/>
  </w:num>
  <w:num w:numId="259" w16cid:durableId="601643681">
    <w:abstractNumId w:val="893"/>
  </w:num>
  <w:num w:numId="260" w16cid:durableId="673456844">
    <w:abstractNumId w:val="318"/>
  </w:num>
  <w:num w:numId="261" w16cid:durableId="37552510">
    <w:abstractNumId w:val="754"/>
  </w:num>
  <w:num w:numId="262" w16cid:durableId="1196502252">
    <w:abstractNumId w:val="343"/>
  </w:num>
  <w:num w:numId="263" w16cid:durableId="502623201">
    <w:abstractNumId w:val="130"/>
  </w:num>
  <w:num w:numId="264" w16cid:durableId="870648768">
    <w:abstractNumId w:val="883"/>
  </w:num>
  <w:num w:numId="265" w16cid:durableId="1142039367">
    <w:abstractNumId w:val="58"/>
  </w:num>
  <w:num w:numId="266" w16cid:durableId="404649398">
    <w:abstractNumId w:val="95"/>
  </w:num>
  <w:num w:numId="267" w16cid:durableId="1429539262">
    <w:abstractNumId w:val="248"/>
  </w:num>
  <w:num w:numId="268" w16cid:durableId="1154300284">
    <w:abstractNumId w:val="45"/>
  </w:num>
  <w:num w:numId="269" w16cid:durableId="1492986152">
    <w:abstractNumId w:val="365"/>
  </w:num>
  <w:num w:numId="270" w16cid:durableId="1650553107">
    <w:abstractNumId w:val="452"/>
  </w:num>
  <w:num w:numId="271" w16cid:durableId="907231534">
    <w:abstractNumId w:val="513"/>
  </w:num>
  <w:num w:numId="272" w16cid:durableId="2029333392">
    <w:abstractNumId w:val="687"/>
  </w:num>
  <w:num w:numId="273" w16cid:durableId="1504316185">
    <w:abstractNumId w:val="879"/>
  </w:num>
  <w:num w:numId="274" w16cid:durableId="266081798">
    <w:abstractNumId w:val="245"/>
  </w:num>
  <w:num w:numId="275" w16cid:durableId="2093971429">
    <w:abstractNumId w:val="802"/>
  </w:num>
  <w:num w:numId="276" w16cid:durableId="1568959195">
    <w:abstractNumId w:val="330"/>
  </w:num>
  <w:num w:numId="277" w16cid:durableId="2006736704">
    <w:abstractNumId w:val="831"/>
  </w:num>
  <w:num w:numId="278" w16cid:durableId="2139295193">
    <w:abstractNumId w:val="493"/>
  </w:num>
  <w:num w:numId="279" w16cid:durableId="2018187431">
    <w:abstractNumId w:val="884"/>
  </w:num>
  <w:num w:numId="280" w16cid:durableId="265621797">
    <w:abstractNumId w:val="349"/>
  </w:num>
  <w:num w:numId="281" w16cid:durableId="914096580">
    <w:abstractNumId w:val="839"/>
  </w:num>
  <w:num w:numId="282" w16cid:durableId="777913900">
    <w:abstractNumId w:val="210"/>
  </w:num>
  <w:num w:numId="283" w16cid:durableId="1941793388">
    <w:abstractNumId w:val="523"/>
  </w:num>
  <w:num w:numId="284" w16cid:durableId="1416199617">
    <w:abstractNumId w:val="558"/>
  </w:num>
  <w:num w:numId="285" w16cid:durableId="315300179">
    <w:abstractNumId w:val="355"/>
  </w:num>
  <w:num w:numId="286" w16cid:durableId="411703295">
    <w:abstractNumId w:val="119"/>
  </w:num>
  <w:num w:numId="287" w16cid:durableId="836503779">
    <w:abstractNumId w:val="299"/>
  </w:num>
  <w:num w:numId="288" w16cid:durableId="503474438">
    <w:abstractNumId w:val="603"/>
  </w:num>
  <w:num w:numId="289" w16cid:durableId="2132825064">
    <w:abstractNumId w:val="862"/>
  </w:num>
  <w:num w:numId="290" w16cid:durableId="520775470">
    <w:abstractNumId w:val="78"/>
  </w:num>
  <w:num w:numId="291" w16cid:durableId="990134488">
    <w:abstractNumId w:val="347"/>
  </w:num>
  <w:num w:numId="292" w16cid:durableId="256138794">
    <w:abstractNumId w:val="196"/>
  </w:num>
  <w:num w:numId="293" w16cid:durableId="1720477170">
    <w:abstractNumId w:val="143"/>
  </w:num>
  <w:num w:numId="294" w16cid:durableId="2020155854">
    <w:abstractNumId w:val="916"/>
  </w:num>
  <w:num w:numId="295" w16cid:durableId="2042702509">
    <w:abstractNumId w:val="468"/>
  </w:num>
  <w:num w:numId="296" w16cid:durableId="1298952443">
    <w:abstractNumId w:val="30"/>
  </w:num>
  <w:num w:numId="297" w16cid:durableId="2060400959">
    <w:abstractNumId w:val="409"/>
  </w:num>
  <w:num w:numId="298" w16cid:durableId="2045980850">
    <w:abstractNumId w:val="50"/>
  </w:num>
  <w:num w:numId="299" w16cid:durableId="619998505">
    <w:abstractNumId w:val="338"/>
  </w:num>
  <w:num w:numId="300" w16cid:durableId="1385519360">
    <w:abstractNumId w:val="422"/>
  </w:num>
  <w:num w:numId="301" w16cid:durableId="1666979912">
    <w:abstractNumId w:val="612"/>
  </w:num>
  <w:num w:numId="302" w16cid:durableId="921139289">
    <w:abstractNumId w:val="127"/>
  </w:num>
  <w:num w:numId="303" w16cid:durableId="780682758">
    <w:abstractNumId w:val="263"/>
  </w:num>
  <w:num w:numId="304" w16cid:durableId="276523799">
    <w:abstractNumId w:val="176"/>
  </w:num>
  <w:num w:numId="305" w16cid:durableId="958493435">
    <w:abstractNumId w:val="927"/>
  </w:num>
  <w:num w:numId="306" w16cid:durableId="457071381">
    <w:abstractNumId w:val="518"/>
  </w:num>
  <w:num w:numId="307" w16cid:durableId="961575328">
    <w:abstractNumId w:val="274"/>
  </w:num>
  <w:num w:numId="308" w16cid:durableId="1428236088">
    <w:abstractNumId w:val="703"/>
  </w:num>
  <w:num w:numId="309" w16cid:durableId="128477967">
    <w:abstractNumId w:val="748"/>
  </w:num>
  <w:num w:numId="310" w16cid:durableId="1862161960">
    <w:abstractNumId w:val="751"/>
  </w:num>
  <w:num w:numId="311" w16cid:durableId="1037243412">
    <w:abstractNumId w:val="267"/>
  </w:num>
  <w:num w:numId="312" w16cid:durableId="193933478">
    <w:abstractNumId w:val="182"/>
  </w:num>
  <w:num w:numId="313" w16cid:durableId="225802341">
    <w:abstractNumId w:val="393"/>
  </w:num>
  <w:num w:numId="314" w16cid:durableId="1079210712">
    <w:abstractNumId w:val="813"/>
  </w:num>
  <w:num w:numId="315" w16cid:durableId="1692563496">
    <w:abstractNumId w:val="680"/>
  </w:num>
  <w:num w:numId="316" w16cid:durableId="805128875">
    <w:abstractNumId w:val="741"/>
  </w:num>
  <w:num w:numId="317" w16cid:durableId="1227105256">
    <w:abstractNumId w:val="629"/>
  </w:num>
  <w:num w:numId="318" w16cid:durableId="888028822">
    <w:abstractNumId w:val="871"/>
  </w:num>
  <w:num w:numId="319" w16cid:durableId="838812261">
    <w:abstractNumId w:val="367"/>
  </w:num>
  <w:num w:numId="320" w16cid:durableId="2109084652">
    <w:abstractNumId w:val="490"/>
  </w:num>
  <w:num w:numId="321" w16cid:durableId="266305525">
    <w:abstractNumId w:val="537"/>
  </w:num>
  <w:num w:numId="322" w16cid:durableId="559361222">
    <w:abstractNumId w:val="713"/>
  </w:num>
  <w:num w:numId="323" w16cid:durableId="247664069">
    <w:abstractNumId w:val="346"/>
  </w:num>
  <w:num w:numId="324" w16cid:durableId="499932929">
    <w:abstractNumId w:val="275"/>
  </w:num>
  <w:num w:numId="325" w16cid:durableId="1741558620">
    <w:abstractNumId w:val="632"/>
  </w:num>
  <w:num w:numId="326" w16cid:durableId="1642036720">
    <w:abstractNumId w:val="878"/>
  </w:num>
  <w:num w:numId="327" w16cid:durableId="1421753780">
    <w:abstractNumId w:val="64"/>
  </w:num>
  <w:num w:numId="328" w16cid:durableId="86117151">
    <w:abstractNumId w:val="844"/>
  </w:num>
  <w:num w:numId="329" w16cid:durableId="402722757">
    <w:abstractNumId w:val="75"/>
  </w:num>
  <w:num w:numId="330" w16cid:durableId="2016615281">
    <w:abstractNumId w:val="402"/>
  </w:num>
  <w:num w:numId="331" w16cid:durableId="1418671717">
    <w:abstractNumId w:val="785"/>
  </w:num>
  <w:num w:numId="332" w16cid:durableId="549614710">
    <w:abstractNumId w:val="757"/>
  </w:num>
  <w:num w:numId="333" w16cid:durableId="428082982">
    <w:abstractNumId w:val="43"/>
  </w:num>
  <w:num w:numId="334" w16cid:durableId="6098702">
    <w:abstractNumId w:val="853"/>
  </w:num>
  <w:num w:numId="335" w16cid:durableId="2084793798">
    <w:abstractNumId w:val="571"/>
  </w:num>
  <w:num w:numId="336" w16cid:durableId="1007094541">
    <w:abstractNumId w:val="477"/>
  </w:num>
  <w:num w:numId="337" w16cid:durableId="485364686">
    <w:abstractNumId w:val="300"/>
  </w:num>
  <w:num w:numId="338" w16cid:durableId="542060721">
    <w:abstractNumId w:val="476"/>
  </w:num>
  <w:num w:numId="339" w16cid:durableId="1371802709">
    <w:abstractNumId w:val="272"/>
  </w:num>
  <w:num w:numId="340" w16cid:durableId="1343433928">
    <w:abstractNumId w:val="907"/>
  </w:num>
  <w:num w:numId="341" w16cid:durableId="1197229560">
    <w:abstractNumId w:val="238"/>
  </w:num>
  <w:num w:numId="342" w16cid:durableId="345181343">
    <w:abstractNumId w:val="855"/>
  </w:num>
  <w:num w:numId="343" w16cid:durableId="458841114">
    <w:abstractNumId w:val="510"/>
  </w:num>
  <w:num w:numId="344" w16cid:durableId="1389182067">
    <w:abstractNumId w:val="230"/>
  </w:num>
  <w:num w:numId="345" w16cid:durableId="1405688520">
    <w:abstractNumId w:val="500"/>
  </w:num>
  <w:num w:numId="346" w16cid:durableId="519243358">
    <w:abstractNumId w:val="881"/>
  </w:num>
  <w:num w:numId="347" w16cid:durableId="1912815252">
    <w:abstractNumId w:val="920"/>
  </w:num>
  <w:num w:numId="348" w16cid:durableId="582102831">
    <w:abstractNumId w:val="331"/>
  </w:num>
  <w:num w:numId="349" w16cid:durableId="2319215">
    <w:abstractNumId w:val="837"/>
  </w:num>
  <w:num w:numId="350" w16cid:durableId="347298277">
    <w:abstractNumId w:val="599"/>
  </w:num>
  <w:num w:numId="351" w16cid:durableId="2020229125">
    <w:abstractNumId w:val="573"/>
  </w:num>
  <w:num w:numId="352" w16cid:durableId="1853454161">
    <w:abstractNumId w:val="220"/>
  </w:num>
  <w:num w:numId="353" w16cid:durableId="1364286407">
    <w:abstractNumId w:val="653"/>
  </w:num>
  <w:num w:numId="354" w16cid:durableId="474298879">
    <w:abstractNumId w:val="131"/>
  </w:num>
  <w:num w:numId="355" w16cid:durableId="2096896814">
    <w:abstractNumId w:val="605"/>
  </w:num>
  <w:num w:numId="356" w16cid:durableId="385690876">
    <w:abstractNumId w:val="794"/>
  </w:num>
  <w:num w:numId="357" w16cid:durableId="1833452409">
    <w:abstractNumId w:val="814"/>
  </w:num>
  <w:num w:numId="358" w16cid:durableId="255797076">
    <w:abstractNumId w:val="807"/>
  </w:num>
  <w:num w:numId="359" w16cid:durableId="1169246705">
    <w:abstractNumId w:val="304"/>
  </w:num>
  <w:num w:numId="360" w16cid:durableId="1397126190">
    <w:abstractNumId w:val="184"/>
  </w:num>
  <w:num w:numId="361" w16cid:durableId="506287742">
    <w:abstractNumId w:val="21"/>
  </w:num>
  <w:num w:numId="362" w16cid:durableId="1174564805">
    <w:abstractNumId w:val="832"/>
  </w:num>
  <w:num w:numId="363" w16cid:durableId="754088402">
    <w:abstractNumId w:val="335"/>
  </w:num>
  <w:num w:numId="364" w16cid:durableId="954485130">
    <w:abstractNumId w:val="73"/>
  </w:num>
  <w:num w:numId="365" w16cid:durableId="685866720">
    <w:abstractNumId w:val="498"/>
  </w:num>
  <w:num w:numId="366" w16cid:durableId="301931588">
    <w:abstractNumId w:val="485"/>
  </w:num>
  <w:num w:numId="367" w16cid:durableId="766266088">
    <w:abstractNumId w:val="735"/>
  </w:num>
  <w:num w:numId="368" w16cid:durableId="426583032">
    <w:abstractNumId w:val="411"/>
  </w:num>
  <w:num w:numId="369" w16cid:durableId="754278307">
    <w:abstractNumId w:val="501"/>
  </w:num>
  <w:num w:numId="370" w16cid:durableId="1535926645">
    <w:abstractNumId w:val="46"/>
  </w:num>
  <w:num w:numId="371" w16cid:durableId="1647857579">
    <w:abstractNumId w:val="601"/>
  </w:num>
  <w:num w:numId="372" w16cid:durableId="1762288369">
    <w:abstractNumId w:val="416"/>
  </w:num>
  <w:num w:numId="373" w16cid:durableId="959529114">
    <w:abstractNumId w:val="744"/>
  </w:num>
  <w:num w:numId="374" w16cid:durableId="1122990744">
    <w:abstractNumId w:val="23"/>
  </w:num>
  <w:num w:numId="375" w16cid:durableId="940529945">
    <w:abstractNumId w:val="25"/>
  </w:num>
  <w:num w:numId="376" w16cid:durableId="813178229">
    <w:abstractNumId w:val="282"/>
  </w:num>
  <w:num w:numId="377" w16cid:durableId="2146847483">
    <w:abstractNumId w:val="428"/>
  </w:num>
  <w:num w:numId="378" w16cid:durableId="1351443775">
    <w:abstractNumId w:val="695"/>
  </w:num>
  <w:num w:numId="379" w16cid:durableId="272707482">
    <w:abstractNumId w:val="910"/>
  </w:num>
  <w:num w:numId="380" w16cid:durableId="313998027">
    <w:abstractNumId w:val="449"/>
  </w:num>
  <w:num w:numId="381" w16cid:durableId="657420064">
    <w:abstractNumId w:val="442"/>
  </w:num>
  <w:num w:numId="382" w16cid:durableId="797996691">
    <w:abstractNumId w:val="107"/>
  </w:num>
  <w:num w:numId="383" w16cid:durableId="236130163">
    <w:abstractNumId w:val="559"/>
  </w:num>
  <w:num w:numId="384" w16cid:durableId="586311061">
    <w:abstractNumId w:val="150"/>
  </w:num>
  <w:num w:numId="385" w16cid:durableId="239953168">
    <w:abstractNumId w:val="499"/>
  </w:num>
  <w:num w:numId="386" w16cid:durableId="498272945">
    <w:abstractNumId w:val="32"/>
  </w:num>
  <w:num w:numId="387" w16cid:durableId="708384735">
    <w:abstractNumId w:val="806"/>
  </w:num>
  <w:num w:numId="388" w16cid:durableId="670377282">
    <w:abstractNumId w:val="820"/>
  </w:num>
  <w:num w:numId="389" w16cid:durableId="386034686">
    <w:abstractNumId w:val="874"/>
  </w:num>
  <w:num w:numId="390" w16cid:durableId="1489513850">
    <w:abstractNumId w:val="698"/>
  </w:num>
  <w:num w:numId="391" w16cid:durableId="1481267910">
    <w:abstractNumId w:val="669"/>
  </w:num>
  <w:num w:numId="392" w16cid:durableId="525140896">
    <w:abstractNumId w:val="604"/>
  </w:num>
  <w:num w:numId="393" w16cid:durableId="965115755">
    <w:abstractNumId w:val="387"/>
  </w:num>
  <w:num w:numId="394" w16cid:durableId="1190491549">
    <w:abstractNumId w:val="377"/>
  </w:num>
  <w:num w:numId="395" w16cid:durableId="636304032">
    <w:abstractNumId w:val="194"/>
  </w:num>
  <w:num w:numId="396" w16cid:durableId="778530059">
    <w:abstractNumId w:val="381"/>
  </w:num>
  <w:num w:numId="397" w16cid:durableId="482158792">
    <w:abstractNumId w:val="692"/>
  </w:num>
  <w:num w:numId="398" w16cid:durableId="196965258">
    <w:abstractNumId w:val="714"/>
  </w:num>
  <w:num w:numId="399" w16cid:durableId="1473324537">
    <w:abstractNumId w:val="658"/>
  </w:num>
  <w:num w:numId="400" w16cid:durableId="518934500">
    <w:abstractNumId w:val="861"/>
  </w:num>
  <w:num w:numId="401" w16cid:durableId="1838960909">
    <w:abstractNumId w:val="664"/>
  </w:num>
  <w:num w:numId="402" w16cid:durableId="157039793">
    <w:abstractNumId w:val="159"/>
  </w:num>
  <w:num w:numId="403" w16cid:durableId="829298583">
    <w:abstractNumId w:val="812"/>
  </w:num>
  <w:num w:numId="404" w16cid:durableId="1399208769">
    <w:abstractNumId w:val="82"/>
  </w:num>
  <w:num w:numId="405" w16cid:durableId="1047681377">
    <w:abstractNumId w:val="547"/>
  </w:num>
  <w:num w:numId="406" w16cid:durableId="990210472">
    <w:abstractNumId w:val="609"/>
  </w:num>
  <w:num w:numId="407" w16cid:durableId="1958951138">
    <w:abstractNumId w:val="725"/>
  </w:num>
  <w:num w:numId="408" w16cid:durableId="1669555923">
    <w:abstractNumId w:val="466"/>
  </w:num>
  <w:num w:numId="409" w16cid:durableId="1467044078">
    <w:abstractNumId w:val="828"/>
  </w:num>
  <w:num w:numId="410" w16cid:durableId="178130716">
    <w:abstractNumId w:val="640"/>
  </w:num>
  <w:num w:numId="411" w16cid:durableId="2121563609">
    <w:abstractNumId w:val="762"/>
  </w:num>
  <w:num w:numId="412" w16cid:durableId="333580049">
    <w:abstractNumId w:val="311"/>
  </w:num>
  <w:num w:numId="413" w16cid:durableId="781531054">
    <w:abstractNumId w:val="788"/>
  </w:num>
  <w:num w:numId="414" w16cid:durableId="1743258353">
    <w:abstractNumId w:val="904"/>
  </w:num>
  <w:num w:numId="415" w16cid:durableId="815990506">
    <w:abstractNumId w:val="425"/>
  </w:num>
  <w:num w:numId="416" w16cid:durableId="993144804">
    <w:abstractNumId w:val="333"/>
  </w:num>
  <w:num w:numId="417" w16cid:durableId="960501557">
    <w:abstractNumId w:val="615"/>
  </w:num>
  <w:num w:numId="418" w16cid:durableId="958924016">
    <w:abstractNumId w:val="226"/>
  </w:num>
  <w:num w:numId="419" w16cid:durableId="1455515997">
    <w:abstractNumId w:val="373"/>
  </w:num>
  <w:num w:numId="420" w16cid:durableId="858202520">
    <w:abstractNumId w:val="412"/>
  </w:num>
  <w:num w:numId="421" w16cid:durableId="1416199466">
    <w:abstractNumId w:val="360"/>
  </w:num>
  <w:num w:numId="422" w16cid:durableId="1196889267">
    <w:abstractNumId w:val="761"/>
  </w:num>
  <w:num w:numId="423" w16cid:durableId="1980962679">
    <w:abstractNumId w:val="169"/>
  </w:num>
  <w:num w:numId="424" w16cid:durableId="2003780016">
    <w:abstractNumId w:val="112"/>
  </w:num>
  <w:num w:numId="425" w16cid:durableId="1784611372">
    <w:abstractNumId w:val="912"/>
  </w:num>
  <w:num w:numId="426" w16cid:durableId="63992230">
    <w:abstractNumId w:val="706"/>
  </w:num>
  <w:num w:numId="427" w16cid:durableId="766968482">
    <w:abstractNumId w:val="484"/>
  </w:num>
  <w:num w:numId="428" w16cid:durableId="1711876537">
    <w:abstractNumId w:val="233"/>
  </w:num>
  <w:num w:numId="429" w16cid:durableId="708335875">
    <w:abstractNumId w:val="385"/>
  </w:num>
  <w:num w:numId="430" w16cid:durableId="1819415237">
    <w:abstractNumId w:val="104"/>
  </w:num>
  <w:num w:numId="431" w16cid:durableId="406541021">
    <w:abstractNumId w:val="779"/>
  </w:num>
  <w:num w:numId="432" w16cid:durableId="747845370">
    <w:abstractNumId w:val="53"/>
  </w:num>
  <w:num w:numId="433" w16cid:durableId="1533807728">
    <w:abstractNumId w:val="53"/>
  </w:num>
  <w:num w:numId="434" w16cid:durableId="111752637">
    <w:abstractNumId w:val="53"/>
  </w:num>
  <w:num w:numId="435" w16cid:durableId="152532902">
    <w:abstractNumId w:val="717"/>
  </w:num>
  <w:num w:numId="436" w16cid:durableId="400059492">
    <w:abstractNumId w:val="594"/>
  </w:num>
  <w:num w:numId="437" w16cid:durableId="685710273">
    <w:abstractNumId w:val="53"/>
  </w:num>
  <w:num w:numId="438" w16cid:durableId="313681921">
    <w:abstractNumId w:val="467"/>
  </w:num>
  <w:num w:numId="439" w16cid:durableId="850143733">
    <w:abstractNumId w:val="697"/>
  </w:num>
  <w:num w:numId="440" w16cid:durableId="1495682702">
    <w:abstractNumId w:val="417"/>
  </w:num>
  <w:num w:numId="441" w16cid:durableId="375932770">
    <w:abstractNumId w:val="686"/>
  </w:num>
  <w:num w:numId="442" w16cid:durableId="180554883">
    <w:abstractNumId w:val="376"/>
  </w:num>
  <w:num w:numId="443" w16cid:durableId="2065717019">
    <w:abstractNumId w:val="142"/>
  </w:num>
  <w:num w:numId="444" w16cid:durableId="274486542">
    <w:abstractNumId w:val="753"/>
  </w:num>
  <w:num w:numId="445" w16cid:durableId="429814692">
    <w:abstractNumId w:val="90"/>
  </w:num>
  <w:num w:numId="446" w16cid:durableId="1127549436">
    <w:abstractNumId w:val="909"/>
  </w:num>
  <w:num w:numId="447" w16cid:durableId="868029392">
    <w:abstractNumId w:val="816"/>
  </w:num>
  <w:num w:numId="448" w16cid:durableId="1845392106">
    <w:abstractNumId w:val="1"/>
  </w:num>
  <w:num w:numId="449" w16cid:durableId="1729567721">
    <w:abstractNumId w:val="264"/>
  </w:num>
  <w:num w:numId="450" w16cid:durableId="401372586">
    <w:abstractNumId w:val="823"/>
  </w:num>
  <w:num w:numId="451" w16cid:durableId="1403795423">
    <w:abstractNumId w:val="646"/>
  </w:num>
  <w:num w:numId="452" w16cid:durableId="1154293330">
    <w:abstractNumId w:val="773"/>
  </w:num>
  <w:num w:numId="453" w16cid:durableId="1759668721">
    <w:abstractNumId w:val="683"/>
  </w:num>
  <w:num w:numId="454" w16cid:durableId="1222329337">
    <w:abstractNumId w:val="447"/>
  </w:num>
  <w:num w:numId="455" w16cid:durableId="377899583">
    <w:abstractNumId w:val="847"/>
  </w:num>
  <w:num w:numId="456" w16cid:durableId="1459762267">
    <w:abstractNumId w:val="880"/>
  </w:num>
  <w:num w:numId="457" w16cid:durableId="2031711932">
    <w:abstractNumId w:val="734"/>
  </w:num>
  <w:num w:numId="458" w16cid:durableId="1379742005">
    <w:abstractNumId w:val="223"/>
  </w:num>
  <w:num w:numId="459" w16cid:durableId="1177501323">
    <w:abstractNumId w:val="350"/>
  </w:num>
  <w:num w:numId="460" w16cid:durableId="412357601">
    <w:abstractNumId w:val="676"/>
  </w:num>
  <w:num w:numId="461" w16cid:durableId="690498974">
    <w:abstractNumId w:val="388"/>
  </w:num>
  <w:num w:numId="462" w16cid:durableId="593978687">
    <w:abstractNumId w:val="789"/>
  </w:num>
  <w:num w:numId="463" w16cid:durableId="287929670">
    <w:abstractNumId w:val="198"/>
  </w:num>
  <w:num w:numId="464" w16cid:durableId="884605915">
    <w:abstractNumId w:val="315"/>
  </w:num>
  <w:num w:numId="465" w16cid:durableId="241724161">
    <w:abstractNumId w:val="386"/>
  </w:num>
  <w:num w:numId="466" w16cid:durableId="2054570982">
    <w:abstractNumId w:val="574"/>
  </w:num>
  <w:num w:numId="467" w16cid:durableId="41903051">
    <w:abstractNumId w:val="768"/>
  </w:num>
  <w:num w:numId="468" w16cid:durableId="350880391">
    <w:abstractNumId w:val="529"/>
  </w:num>
  <w:num w:numId="469" w16cid:durableId="27149167">
    <w:abstractNumId w:val="336"/>
  </w:num>
  <w:num w:numId="470" w16cid:durableId="1659578486">
    <w:abstractNumId w:val="215"/>
  </w:num>
  <w:num w:numId="471" w16cid:durableId="731316548">
    <w:abstractNumId w:val="799"/>
  </w:num>
  <w:num w:numId="472" w16cid:durableId="987787689">
    <w:abstractNumId w:val="313"/>
  </w:num>
  <w:num w:numId="473" w16cid:durableId="1617836119">
    <w:abstractNumId w:val="886"/>
  </w:num>
  <w:num w:numId="474" w16cid:durableId="1435975055">
    <w:abstractNumId w:val="857"/>
  </w:num>
  <w:num w:numId="475" w16cid:durableId="978193752">
    <w:abstractNumId w:val="549"/>
  </w:num>
  <w:num w:numId="476" w16cid:durableId="608969668">
    <w:abstractNumId w:val="278"/>
  </w:num>
  <w:num w:numId="477" w16cid:durableId="1207990800">
    <w:abstractNumId w:val="494"/>
  </w:num>
  <w:num w:numId="478" w16cid:durableId="1062750406">
    <w:abstractNumId w:val="798"/>
  </w:num>
  <w:num w:numId="479" w16cid:durableId="871771835">
    <w:abstractNumId w:val="479"/>
  </w:num>
  <w:num w:numId="480" w16cid:durableId="1914120771">
    <w:abstractNumId w:val="317"/>
  </w:num>
  <w:num w:numId="481" w16cid:durableId="1487552747">
    <w:abstractNumId w:val="181"/>
  </w:num>
  <w:num w:numId="482" w16cid:durableId="400249502">
    <w:abstractNumId w:val="291"/>
  </w:num>
  <w:num w:numId="483" w16cid:durableId="2092920235">
    <w:abstractNumId w:val="296"/>
  </w:num>
  <w:num w:numId="484" w16cid:durableId="1756785930">
    <w:abstractNumId w:val="27"/>
  </w:num>
  <w:num w:numId="485" w16cid:durableId="1063017387">
    <w:abstractNumId w:val="390"/>
  </w:num>
  <w:num w:numId="486" w16cid:durableId="705719402">
    <w:abstractNumId w:val="888"/>
  </w:num>
  <w:num w:numId="487" w16cid:durableId="127668066">
    <w:abstractNumId w:val="712"/>
  </w:num>
  <w:num w:numId="488" w16cid:durableId="1661887857">
    <w:abstractNumId w:val="309"/>
  </w:num>
  <w:num w:numId="489" w16cid:durableId="1691300061">
    <w:abstractNumId w:val="399"/>
  </w:num>
  <w:num w:numId="490" w16cid:durableId="790785194">
    <w:abstractNumId w:val="100"/>
  </w:num>
  <w:num w:numId="491" w16cid:durableId="1763448098">
    <w:abstractNumId w:val="578"/>
  </w:num>
  <w:num w:numId="492" w16cid:durableId="861674045">
    <w:abstractNumId w:val="642"/>
  </w:num>
  <w:num w:numId="493" w16cid:durableId="1316954574">
    <w:abstractNumId w:val="616"/>
  </w:num>
  <w:num w:numId="494" w16cid:durableId="1590626051">
    <w:abstractNumId w:val="915"/>
  </w:num>
  <w:num w:numId="495" w16cid:durableId="99643886">
    <w:abstractNumId w:val="287"/>
  </w:num>
  <w:num w:numId="496" w16cid:durableId="241070120">
    <w:abstractNumId w:val="522"/>
  </w:num>
  <w:num w:numId="497" w16cid:durableId="289631003">
    <w:abstractNumId w:val="276"/>
  </w:num>
  <w:num w:numId="498" w16cid:durableId="795563482">
    <w:abstractNumId w:val="488"/>
  </w:num>
  <w:num w:numId="499" w16cid:durableId="1004429612">
    <w:abstractNumId w:val="520"/>
  </w:num>
  <w:num w:numId="500" w16cid:durableId="1019896504">
    <w:abstractNumId w:val="645"/>
  </w:num>
  <w:num w:numId="501" w16cid:durableId="1861430193">
    <w:abstractNumId w:val="849"/>
  </w:num>
  <w:num w:numId="502" w16cid:durableId="1498568442">
    <w:abstractNumId w:val="749"/>
  </w:num>
  <w:num w:numId="503" w16cid:durableId="754669231">
    <w:abstractNumId w:val="436"/>
  </w:num>
  <w:num w:numId="504" w16cid:durableId="1220824790">
    <w:abstractNumId w:val="700"/>
  </w:num>
  <w:num w:numId="505" w16cid:durableId="1219197566">
    <w:abstractNumId w:val="590"/>
  </w:num>
  <w:num w:numId="506" w16cid:durableId="1788426967">
    <w:abstractNumId w:val="363"/>
  </w:num>
  <w:num w:numId="507" w16cid:durableId="1145657097">
    <w:abstractNumId w:val="242"/>
  </w:num>
  <w:num w:numId="508" w16cid:durableId="56900500">
    <w:abstractNumId w:val="251"/>
  </w:num>
  <w:num w:numId="509" w16cid:durableId="1564177436">
    <w:abstractNumId w:val="439"/>
  </w:num>
  <w:num w:numId="510" w16cid:durableId="1124888610">
    <w:abstractNumId w:val="418"/>
  </w:num>
  <w:num w:numId="511" w16cid:durableId="520822853">
    <w:abstractNumId w:val="352"/>
  </w:num>
  <w:num w:numId="512" w16cid:durableId="189687771">
    <w:abstractNumId w:val="151"/>
  </w:num>
  <w:num w:numId="513" w16cid:durableId="2057469497">
    <w:abstractNumId w:val="613"/>
  </w:num>
  <w:num w:numId="514" w16cid:durableId="1287201560">
    <w:abstractNumId w:val="736"/>
  </w:num>
  <w:num w:numId="515" w16cid:durableId="1851136819">
    <w:abstractNumId w:val="678"/>
  </w:num>
  <w:num w:numId="516" w16cid:durableId="2017925105">
    <w:abstractNumId w:val="517"/>
  </w:num>
  <w:num w:numId="517" w16cid:durableId="1380324136">
    <w:abstractNumId w:val="429"/>
  </w:num>
  <w:num w:numId="518" w16cid:durableId="1705597243">
    <w:abstractNumId w:val="383"/>
  </w:num>
  <w:num w:numId="519" w16cid:durableId="2102483385">
    <w:abstractNumId w:val="361"/>
  </w:num>
  <w:num w:numId="520" w16cid:durableId="159929164">
    <w:abstractNumId w:val="88"/>
  </w:num>
  <w:num w:numId="521" w16cid:durableId="268968886">
    <w:abstractNumId w:val="178"/>
  </w:num>
  <w:num w:numId="522" w16cid:durableId="1093940445">
    <w:abstractNumId w:val="864"/>
  </w:num>
  <w:num w:numId="523" w16cid:durableId="1078209111">
    <w:abstractNumId w:val="302"/>
  </w:num>
  <w:num w:numId="524" w16cid:durableId="798572194">
    <w:abstractNumId w:val="532"/>
  </w:num>
  <w:num w:numId="525" w16cid:durableId="140582887">
    <w:abstractNumId w:val="774"/>
  </w:num>
  <w:num w:numId="526" w16cid:durableId="553856396">
    <w:abstractNumId w:val="101"/>
  </w:num>
  <w:num w:numId="527" w16cid:durableId="1982149599">
    <w:abstractNumId w:val="677"/>
  </w:num>
  <w:num w:numId="528" w16cid:durableId="113601344">
    <w:abstractNumId w:val="427"/>
  </w:num>
  <w:num w:numId="529" w16cid:durableId="1516335583">
    <w:abstractNumId w:val="835"/>
  </w:num>
  <w:num w:numId="530" w16cid:durableId="570583210">
    <w:abstractNumId w:val="766"/>
  </w:num>
  <w:num w:numId="531" w16cid:durableId="1685982716">
    <w:abstractNumId w:val="19"/>
  </w:num>
  <w:num w:numId="532" w16cid:durableId="2066030343">
    <w:abstractNumId w:val="141"/>
  </w:num>
  <w:num w:numId="533" w16cid:durableId="702092463">
    <w:abstractNumId w:val="69"/>
  </w:num>
  <w:num w:numId="534" w16cid:durableId="161243935">
    <w:abstractNumId w:val="218"/>
  </w:num>
  <w:num w:numId="535" w16cid:durableId="1609704405">
    <w:abstractNumId w:val="308"/>
  </w:num>
  <w:num w:numId="536" w16cid:durableId="607471335">
    <w:abstractNumId w:val="348"/>
  </w:num>
  <w:num w:numId="537" w16cid:durableId="1363246147">
    <w:abstractNumId w:val="780"/>
  </w:num>
  <w:num w:numId="538" w16cid:durableId="1810170079">
    <w:abstractNumId w:val="307"/>
  </w:num>
  <w:num w:numId="539" w16cid:durableId="1856917594">
    <w:abstractNumId w:val="885"/>
  </w:num>
  <w:num w:numId="540" w16cid:durableId="589122665">
    <w:abstractNumId w:val="689"/>
  </w:num>
  <w:num w:numId="541" w16cid:durableId="1314800542">
    <w:abstractNumId w:val="392"/>
  </w:num>
  <w:num w:numId="542" w16cid:durableId="1074355285">
    <w:abstractNumId w:val="364"/>
  </w:num>
  <w:num w:numId="543" w16cid:durableId="775447680">
    <w:abstractNumId w:val="120"/>
  </w:num>
  <w:num w:numId="544" w16cid:durableId="235166669">
    <w:abstractNumId w:val="197"/>
  </w:num>
  <w:num w:numId="545" w16cid:durableId="621880568">
    <w:abstractNumId w:val="161"/>
  </w:num>
  <w:num w:numId="546" w16cid:durableId="1841307144">
    <w:abstractNumId w:val="580"/>
  </w:num>
  <w:num w:numId="547" w16cid:durableId="1764840444">
    <w:abstractNumId w:val="905"/>
  </w:num>
  <w:num w:numId="548" w16cid:durableId="48850108">
    <w:abstractNumId w:val="846"/>
  </w:num>
  <w:num w:numId="549" w16cid:durableId="1073117312">
    <w:abstractNumId w:val="925"/>
  </w:num>
  <w:num w:numId="550" w16cid:durableId="846020971">
    <w:abstractNumId w:val="123"/>
  </w:num>
  <w:num w:numId="551" w16cid:durableId="1597590175">
    <w:abstractNumId w:val="575"/>
  </w:num>
  <w:num w:numId="552" w16cid:durableId="497114059">
    <w:abstractNumId w:val="3"/>
  </w:num>
  <w:num w:numId="553" w16cid:durableId="648093608">
    <w:abstractNumId w:val="85"/>
  </w:num>
  <w:num w:numId="554" w16cid:durableId="1609696594">
    <w:abstractNumId w:val="423"/>
  </w:num>
  <w:num w:numId="555" w16cid:durableId="1938899833">
    <w:abstractNumId w:val="229"/>
  </w:num>
  <w:num w:numId="556" w16cid:durableId="1461262958">
    <w:abstractNumId w:val="424"/>
  </w:num>
  <w:num w:numId="557" w16cid:durableId="1128477961">
    <w:abstractNumId w:val="354"/>
  </w:num>
  <w:num w:numId="558" w16cid:durableId="40252607">
    <w:abstractNumId w:val="59"/>
  </w:num>
  <w:num w:numId="559" w16cid:durableId="2142531900">
    <w:abstractNumId w:val="306"/>
  </w:num>
  <w:num w:numId="560" w16cid:durableId="10573566">
    <w:abstractNumId w:val="110"/>
  </w:num>
  <w:num w:numId="561" w16cid:durableId="595017997">
    <w:abstractNumId w:val="249"/>
  </w:num>
  <w:num w:numId="562" w16cid:durableId="766581342">
    <w:abstractNumId w:val="18"/>
  </w:num>
  <w:num w:numId="563" w16cid:durableId="714430636">
    <w:abstractNumId w:val="280"/>
  </w:num>
  <w:num w:numId="564" w16cid:durableId="1786345047">
    <w:abstractNumId w:val="172"/>
  </w:num>
  <w:num w:numId="565" w16cid:durableId="2025747159">
    <w:abstractNumId w:val="775"/>
  </w:num>
  <w:num w:numId="566" w16cid:durableId="868371593">
    <w:abstractNumId w:val="325"/>
  </w:num>
  <w:num w:numId="567" w16cid:durableId="501169420">
    <w:abstractNumId w:val="565"/>
  </w:num>
  <w:num w:numId="568" w16cid:durableId="1919050239">
    <w:abstractNumId w:val="792"/>
  </w:num>
  <w:num w:numId="569" w16cid:durableId="1332876756">
    <w:abstractNumId w:val="718"/>
  </w:num>
  <w:num w:numId="570" w16cid:durableId="930092004">
    <w:abstractNumId w:val="155"/>
  </w:num>
  <w:num w:numId="571" w16cid:durableId="452939187">
    <w:abstractNumId w:val="473"/>
  </w:num>
  <w:num w:numId="572" w16cid:durableId="897060190">
    <w:abstractNumId w:val="389"/>
  </w:num>
  <w:num w:numId="573" w16cid:durableId="22363229">
    <w:abstractNumId w:val="716"/>
  </w:num>
  <w:num w:numId="574" w16cid:durableId="1572959788">
    <w:abstractNumId w:val="843"/>
  </w:num>
  <w:num w:numId="575" w16cid:durableId="823856335">
    <w:abstractNumId w:val="281"/>
  </w:num>
  <w:num w:numId="576" w16cid:durableId="550845611">
    <w:abstractNumId w:val="732"/>
  </w:num>
  <w:num w:numId="577" w16cid:durableId="1666974228">
    <w:abstractNumId w:val="516"/>
  </w:num>
  <w:num w:numId="578" w16cid:durableId="48305818">
    <w:abstractNumId w:val="378"/>
  </w:num>
  <w:num w:numId="579" w16cid:durableId="1617057650">
    <w:abstractNumId w:val="682"/>
  </w:num>
  <w:num w:numId="580" w16cid:durableId="485903165">
    <w:abstractNumId w:val="396"/>
  </w:num>
  <w:num w:numId="581" w16cid:durableId="1402293628">
    <w:abstractNumId w:val="634"/>
  </w:num>
  <w:num w:numId="582" w16cid:durableId="1878738741">
    <w:abstractNumId w:val="778"/>
  </w:num>
  <w:num w:numId="583" w16cid:durableId="41175331">
    <w:abstractNumId w:val="240"/>
  </w:num>
  <w:num w:numId="584" w16cid:durableId="571745347">
    <w:abstractNumId w:val="160"/>
  </w:num>
  <w:num w:numId="585" w16cid:durableId="1422868667">
    <w:abstractNumId w:val="70"/>
  </w:num>
  <w:num w:numId="586" w16cid:durableId="710544143">
    <w:abstractNumId w:val="900"/>
  </w:num>
  <w:num w:numId="587" w16cid:durableId="691806805">
    <w:abstractNumId w:val="919"/>
  </w:num>
  <w:num w:numId="588" w16cid:durableId="422772872">
    <w:abstractNumId w:val="758"/>
  </w:num>
  <w:num w:numId="589" w16cid:durableId="1007169088">
    <w:abstractNumId w:val="189"/>
  </w:num>
  <w:num w:numId="590" w16cid:durableId="1842432690">
    <w:abstractNumId w:val="530"/>
  </w:num>
  <w:num w:numId="591" w16cid:durableId="124006049">
    <w:abstractNumId w:val="507"/>
  </w:num>
  <w:num w:numId="592" w16cid:durableId="890457533">
    <w:abstractNumId w:val="328"/>
  </w:num>
  <w:num w:numId="593" w16cid:durableId="1244994797">
    <w:abstractNumId w:val="786"/>
  </w:num>
  <w:num w:numId="594" w16cid:durableId="1178470024">
    <w:abstractNumId w:val="140"/>
  </w:num>
  <w:num w:numId="595" w16cid:durableId="1920629913">
    <w:abstractNumId w:val="539"/>
  </w:num>
  <w:num w:numId="596" w16cid:durableId="1888956152">
    <w:abstractNumId w:val="326"/>
  </w:num>
  <w:num w:numId="597" w16cid:durableId="523372758">
    <w:abstractNumId w:val="505"/>
  </w:num>
  <w:num w:numId="598" w16cid:durableId="855075666">
    <w:abstractNumId w:val="31"/>
  </w:num>
  <w:num w:numId="599" w16cid:durableId="2034843156">
    <w:abstractNumId w:val="873"/>
  </w:num>
  <w:num w:numId="600" w16cid:durableId="934439766">
    <w:abstractNumId w:val="852"/>
  </w:num>
  <w:num w:numId="601" w16cid:durableId="1450079881">
    <w:abstractNumId w:val="72"/>
  </w:num>
  <w:num w:numId="602" w16cid:durableId="1730105028">
    <w:abstractNumId w:val="550"/>
  </w:num>
  <w:num w:numId="603" w16cid:durableId="1810315366">
    <w:abstractNumId w:val="551"/>
  </w:num>
  <w:num w:numId="604" w16cid:durableId="1834755831">
    <w:abstractNumId w:val="89"/>
  </w:num>
  <w:num w:numId="605" w16cid:durableId="92670460">
    <w:abstractNumId w:val="353"/>
  </w:num>
  <w:num w:numId="606" w16cid:durableId="190803816">
    <w:abstractNumId w:val="636"/>
  </w:num>
  <w:num w:numId="607" w16cid:durableId="340861294">
    <w:abstractNumId w:val="124"/>
  </w:num>
  <w:num w:numId="608" w16cid:durableId="774516091">
    <w:abstractNumId w:val="137"/>
  </w:num>
  <w:num w:numId="609" w16cid:durableId="940528159">
    <w:abstractNumId w:val="79"/>
  </w:num>
  <w:num w:numId="610" w16cid:durableId="455106556">
    <w:abstractNumId w:val="115"/>
  </w:num>
  <w:num w:numId="611" w16cid:durableId="1320579429">
    <w:abstractNumId w:val="593"/>
  </w:num>
  <w:num w:numId="612" w16cid:durableId="444887380">
    <w:abstractNumId w:val="270"/>
  </w:num>
  <w:num w:numId="613" w16cid:durableId="866141632">
    <w:abstractNumId w:val="132"/>
  </w:num>
  <w:num w:numId="614" w16cid:durableId="732192188">
    <w:abstractNumId w:val="232"/>
  </w:num>
  <w:num w:numId="615" w16cid:durableId="862133774">
    <w:abstractNumId w:val="273"/>
  </w:num>
  <w:num w:numId="616" w16cid:durableId="1924143189">
    <w:abstractNumId w:val="777"/>
  </w:num>
  <w:num w:numId="617" w16cid:durableId="1527209202">
    <w:abstractNumId w:val="208"/>
  </w:num>
  <w:num w:numId="618" w16cid:durableId="1823504343">
    <w:abstractNumId w:val="246"/>
  </w:num>
  <w:num w:numId="619" w16cid:durableId="1125543066">
    <w:abstractNumId w:val="13"/>
  </w:num>
  <w:num w:numId="620" w16cid:durableId="1722554101">
    <w:abstractNumId w:val="747"/>
  </w:num>
  <w:num w:numId="621" w16cid:durableId="425006544">
    <w:abstractNumId w:val="555"/>
  </w:num>
  <w:num w:numId="622" w16cid:durableId="1556162163">
    <w:abstractNumId w:val="341"/>
  </w:num>
  <w:num w:numId="623" w16cid:durableId="1678772080">
    <w:abstractNumId w:val="809"/>
  </w:num>
  <w:num w:numId="624" w16cid:durableId="112096357">
    <w:abstractNumId w:val="711"/>
  </w:num>
  <w:num w:numId="625" w16cid:durableId="1238436361">
    <w:abstractNumId w:val="12"/>
  </w:num>
  <w:num w:numId="626" w16cid:durableId="1085998718">
    <w:abstractNumId w:val="244"/>
  </w:num>
  <w:num w:numId="627" w16cid:durableId="1029839939">
    <w:abstractNumId w:val="22"/>
  </w:num>
  <w:num w:numId="628" w16cid:durableId="78142134">
    <w:abstractNumId w:val="99"/>
  </w:num>
  <w:num w:numId="629" w16cid:durableId="1190676905">
    <w:abstractNumId w:val="707"/>
  </w:num>
  <w:num w:numId="630" w16cid:durableId="55200243">
    <w:abstractNumId w:val="570"/>
  </w:num>
  <w:num w:numId="631" w16cid:durableId="675617672">
    <w:abstractNumId w:val="457"/>
  </w:num>
  <w:num w:numId="632" w16cid:durableId="1627275873">
    <w:abstractNumId w:val="579"/>
  </w:num>
  <w:num w:numId="633" w16cid:durableId="1734768919">
    <w:abstractNumId w:val="441"/>
  </w:num>
  <w:num w:numId="634" w16cid:durableId="1677613898">
    <w:abstractNumId w:val="606"/>
  </w:num>
  <w:num w:numId="635" w16cid:durableId="701247784">
    <w:abstractNumId w:val="527"/>
  </w:num>
  <w:num w:numId="636" w16cid:durableId="1475372806">
    <w:abstractNumId w:val="437"/>
  </w:num>
  <w:num w:numId="637" w16cid:durableId="556017507">
    <w:abstractNumId w:val="9"/>
  </w:num>
  <w:num w:numId="638" w16cid:durableId="240530222">
    <w:abstractNumId w:val="720"/>
  </w:num>
  <w:num w:numId="639" w16cid:durableId="1238596063">
    <w:abstractNumId w:val="320"/>
  </w:num>
  <w:num w:numId="640" w16cid:durableId="324893921">
    <w:abstractNumId w:val="690"/>
  </w:num>
  <w:num w:numId="641" w16cid:durableId="1733036323">
    <w:abstractNumId w:val="5"/>
  </w:num>
  <w:num w:numId="642" w16cid:durableId="45298568">
    <w:abstractNumId w:val="648"/>
  </w:num>
  <w:num w:numId="643" w16cid:durableId="1013339024">
    <w:abstractNumId w:val="239"/>
  </w:num>
  <w:num w:numId="644" w16cid:durableId="590504068">
    <w:abstractNumId w:val="133"/>
  </w:num>
  <w:num w:numId="645" w16cid:durableId="1631860999">
    <w:abstractNumId w:val="26"/>
  </w:num>
  <w:num w:numId="646" w16cid:durableId="1871410586">
    <w:abstractNumId w:val="57"/>
  </w:num>
  <w:num w:numId="647" w16cid:durableId="1812361106">
    <w:abstractNumId w:val="826"/>
  </w:num>
  <w:num w:numId="648" w16cid:durableId="165483371">
    <w:abstractNumId w:val="928"/>
  </w:num>
  <w:num w:numId="649" w16cid:durableId="1346325387">
    <w:abstractNumId w:val="866"/>
  </w:num>
  <w:num w:numId="650" w16cid:durableId="2061198718">
    <w:abstractNumId w:val="763"/>
  </w:num>
  <w:num w:numId="651" w16cid:durableId="1625770219">
    <w:abstractNumId w:val="421"/>
  </w:num>
  <w:num w:numId="652" w16cid:durableId="1474834598">
    <w:abstractNumId w:val="29"/>
  </w:num>
  <w:num w:numId="653" w16cid:durableId="2033921110">
    <w:abstractNumId w:val="410"/>
  </w:num>
  <w:num w:numId="654" w16cid:durableId="1115176064">
    <w:abstractNumId w:val="446"/>
  </w:num>
  <w:num w:numId="655" w16cid:durableId="1800413454">
    <w:abstractNumId w:val="922"/>
  </w:num>
  <w:num w:numId="656" w16cid:durableId="1111586534">
    <w:abstractNumId w:val="765"/>
  </w:num>
  <w:num w:numId="657" w16cid:durableId="2100830455">
    <w:abstractNumId w:val="84"/>
  </w:num>
  <w:num w:numId="658" w16cid:durableId="1570308909">
    <w:abstractNumId w:val="166"/>
  </w:num>
  <w:num w:numId="659" w16cid:durableId="2061007461">
    <w:abstractNumId w:val="404"/>
  </w:num>
  <w:num w:numId="660" w16cid:durableId="874777449">
    <w:abstractNumId w:val="40"/>
  </w:num>
  <w:num w:numId="661" w16cid:durableId="412515112">
    <w:abstractNumId w:val="821"/>
  </w:num>
  <w:num w:numId="662" w16cid:durableId="1106458164">
    <w:abstractNumId w:val="213"/>
  </w:num>
  <w:num w:numId="663" w16cid:durableId="840200466">
    <w:abstractNumId w:val="918"/>
  </w:num>
  <w:num w:numId="664" w16cid:durableId="330833410">
    <w:abstractNumId w:val="413"/>
  </w:num>
  <w:num w:numId="665" w16cid:durableId="1926260399">
    <w:abstractNumId w:val="94"/>
  </w:num>
  <w:num w:numId="666" w16cid:durableId="2011173942">
    <w:abstractNumId w:val="621"/>
  </w:num>
  <w:num w:numId="667" w16cid:durableId="320041729">
    <w:abstractNumId w:val="724"/>
  </w:num>
  <w:num w:numId="668" w16cid:durableId="1117943595">
    <w:abstractNumId w:val="145"/>
  </w:num>
  <w:num w:numId="669" w16cid:durableId="718407288">
    <w:abstractNumId w:val="710"/>
  </w:num>
  <w:num w:numId="670" w16cid:durableId="1057708919">
    <w:abstractNumId w:val="314"/>
  </w:num>
  <w:num w:numId="671" w16cid:durableId="430706098">
    <w:abstractNumId w:val="787"/>
  </w:num>
  <w:num w:numId="672" w16cid:durableId="941953402">
    <w:abstractNumId w:val="3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3" w16cid:durableId="1608386167">
    <w:abstractNumId w:val="54"/>
  </w:num>
  <w:num w:numId="674" w16cid:durableId="1556773877">
    <w:abstractNumId w:val="475"/>
  </w:num>
  <w:num w:numId="675" w16cid:durableId="207307196">
    <w:abstractNumId w:val="638"/>
  </w:num>
  <w:num w:numId="676" w16cid:durableId="1824546259">
    <w:abstractNumId w:val="234"/>
  </w:num>
  <w:num w:numId="677" w16cid:durableId="1723406123">
    <w:abstractNumId w:val="255"/>
  </w:num>
  <w:num w:numId="678" w16cid:durableId="1731490449">
    <w:abstractNumId w:val="431"/>
  </w:num>
  <w:num w:numId="679" w16cid:durableId="1129058187">
    <w:abstractNumId w:val="312"/>
  </w:num>
  <w:num w:numId="680" w16cid:durableId="1892109472">
    <w:abstractNumId w:val="610"/>
  </w:num>
  <w:num w:numId="681" w16cid:durableId="359623970">
    <w:abstractNumId w:val="371"/>
  </w:num>
  <w:num w:numId="682" w16cid:durableId="424765875">
    <w:abstractNumId w:val="538"/>
  </w:num>
  <w:num w:numId="683" w16cid:durableId="2051221626">
    <w:abstractNumId w:val="153"/>
  </w:num>
  <w:num w:numId="684" w16cid:durableId="831679817">
    <w:abstractNumId w:val="382"/>
  </w:num>
  <w:num w:numId="685" w16cid:durableId="846939082">
    <w:abstractNumId w:val="745"/>
  </w:num>
  <w:num w:numId="686" w16cid:durableId="467864271">
    <w:abstractNumId w:val="74"/>
  </w:num>
  <w:num w:numId="687" w16cid:durableId="2111050421">
    <w:abstractNumId w:val="481"/>
  </w:num>
  <w:num w:numId="688" w16cid:durableId="1343239606">
    <w:abstractNumId w:val="185"/>
  </w:num>
  <w:num w:numId="689" w16cid:durableId="1863087031">
    <w:abstractNumId w:val="407"/>
  </w:num>
  <w:num w:numId="690" w16cid:durableId="1460488883">
    <w:abstractNumId w:val="368"/>
  </w:num>
  <w:num w:numId="691" w16cid:durableId="1059285954">
    <w:abstractNumId w:val="665"/>
  </w:num>
  <w:num w:numId="692" w16cid:durableId="930745399">
    <w:abstractNumId w:val="817"/>
  </w:num>
  <w:num w:numId="693" w16cid:durableId="987513140">
    <w:abstractNumId w:val="514"/>
  </w:num>
  <w:num w:numId="694" w16cid:durableId="483544695">
    <w:abstractNumId w:val="297"/>
  </w:num>
  <w:num w:numId="695" w16cid:durableId="883099665">
    <w:abstractNumId w:val="581"/>
  </w:num>
  <w:num w:numId="696" w16cid:durableId="1715812799">
    <w:abstractNumId w:val="201"/>
  </w:num>
  <w:num w:numId="697" w16cid:durableId="731201452">
    <w:abstractNumId w:val="742"/>
  </w:num>
  <w:num w:numId="698" w16cid:durableId="341008740">
    <w:abstractNumId w:val="592"/>
  </w:num>
  <w:num w:numId="699" w16cid:durableId="985937358">
    <w:abstractNumId w:val="83"/>
  </w:num>
  <w:num w:numId="700" w16cid:durableId="2100522426">
    <w:abstractNumId w:val="790"/>
  </w:num>
  <w:num w:numId="701" w16cid:durableId="601109173">
    <w:abstractNumId w:val="77"/>
  </w:num>
  <w:num w:numId="702" w16cid:durableId="336855168">
    <w:abstractNumId w:val="829"/>
  </w:num>
  <w:num w:numId="703" w16cid:durableId="122625355">
    <w:abstractNumId w:val="515"/>
  </w:num>
  <w:num w:numId="704" w16cid:durableId="2083486820">
    <w:abstractNumId w:val="216"/>
  </w:num>
  <w:num w:numId="705" w16cid:durableId="1912736895">
    <w:abstractNumId w:val="149"/>
  </w:num>
  <w:num w:numId="706" w16cid:durableId="495534564">
    <w:abstractNumId w:val="545"/>
  </w:num>
  <w:num w:numId="707" w16cid:durableId="387264956">
    <w:abstractNumId w:val="152"/>
  </w:num>
  <w:num w:numId="708" w16cid:durableId="1467163275">
    <w:abstractNumId w:val="285"/>
  </w:num>
  <w:num w:numId="709" w16cid:durableId="327253219">
    <w:abstractNumId w:val="902"/>
  </w:num>
  <w:num w:numId="710" w16cid:durableId="1138304135">
    <w:abstractNumId w:val="805"/>
  </w:num>
  <w:num w:numId="711" w16cid:durableId="792872443">
    <w:abstractNumId w:val="209"/>
  </w:num>
  <w:num w:numId="712" w16cid:durableId="963345731">
    <w:abstractNumId w:val="596"/>
  </w:num>
  <w:num w:numId="713" w16cid:durableId="978146478">
    <w:abstractNumId w:val="298"/>
  </w:num>
  <w:num w:numId="714" w16cid:durableId="957641844">
    <w:abstractNumId w:val="472"/>
  </w:num>
  <w:num w:numId="715" w16cid:durableId="978342754">
    <w:abstractNumId w:val="384"/>
  </w:num>
  <w:num w:numId="716" w16cid:durableId="1719549930">
    <w:abstractNumId w:val="444"/>
  </w:num>
  <w:num w:numId="717" w16cid:durableId="1174227320">
    <w:abstractNumId w:val="217"/>
  </w:num>
  <w:num w:numId="718" w16cid:durableId="1210342647">
    <w:abstractNumId w:val="838"/>
  </w:num>
  <w:num w:numId="719" w16cid:durableId="749667066">
    <w:abstractNumId w:val="66"/>
  </w:num>
  <w:num w:numId="720" w16cid:durableId="1466970737">
    <w:abstractNumId w:val="96"/>
  </w:num>
  <w:num w:numId="721" w16cid:durableId="151483729">
    <w:abstractNumId w:val="755"/>
  </w:num>
  <w:num w:numId="722" w16cid:durableId="517816379">
    <w:abstractNumId w:val="118"/>
  </w:num>
  <w:num w:numId="723" w16cid:durableId="1117063517">
    <w:abstractNumId w:val="543"/>
  </w:num>
  <w:num w:numId="724" w16cid:durableId="1446734826">
    <w:abstractNumId w:val="310"/>
  </w:num>
  <w:num w:numId="725" w16cid:durableId="923225057">
    <w:abstractNumId w:val="283"/>
  </w:num>
  <w:num w:numId="726" w16cid:durableId="1450779687">
    <w:abstractNumId w:val="362"/>
  </w:num>
  <w:num w:numId="727" w16cid:durableId="1349527945">
    <w:abstractNumId w:val="372"/>
  </w:num>
  <w:num w:numId="728" w16cid:durableId="1019232914">
    <w:abstractNumId w:val="810"/>
  </w:num>
  <w:num w:numId="729" w16cid:durableId="1987977578">
    <w:abstractNumId w:val="521"/>
  </w:num>
  <w:num w:numId="730" w16cid:durableId="1575166852">
    <w:abstractNumId w:val="815"/>
  </w:num>
  <w:num w:numId="731" w16cid:durableId="557781987">
    <w:abstractNumId w:val="679"/>
  </w:num>
  <w:num w:numId="732" w16cid:durableId="1402945284">
    <w:abstractNumId w:val="49"/>
  </w:num>
  <w:num w:numId="733" w16cid:durableId="515311255">
    <w:abstractNumId w:val="708"/>
  </w:num>
  <w:num w:numId="734" w16cid:durableId="123667058">
    <w:abstractNumId w:val="480"/>
  </w:num>
  <w:num w:numId="735" w16cid:durableId="1886257591">
    <w:abstractNumId w:val="435"/>
  </w:num>
  <w:num w:numId="736" w16cid:durableId="942610675">
    <w:abstractNumId w:val="830"/>
  </w:num>
  <w:num w:numId="737" w16cid:durableId="1327512507">
    <w:abstractNumId w:val="822"/>
  </w:num>
  <w:num w:numId="738" w16cid:durableId="1154613383">
    <w:abstractNumId w:val="256"/>
  </w:num>
  <w:num w:numId="739" w16cid:durableId="510605428">
    <w:abstractNumId w:val="171"/>
  </w:num>
  <w:num w:numId="740" w16cid:durableId="796263172">
    <w:abstractNumId w:val="730"/>
  </w:num>
  <w:num w:numId="741" w16cid:durableId="187836829">
    <w:abstractNumId w:val="247"/>
  </w:num>
  <w:num w:numId="742" w16cid:durableId="751270130">
    <w:abstractNumId w:val="17"/>
  </w:num>
  <w:num w:numId="743" w16cid:durableId="1375734982">
    <w:abstractNumId w:val="359"/>
  </w:num>
  <w:num w:numId="744" w16cid:durableId="3751375">
    <w:abstractNumId w:val="81"/>
  </w:num>
  <w:num w:numId="745" w16cid:durableId="535890325">
    <w:abstractNumId w:val="369"/>
  </w:num>
  <w:num w:numId="746" w16cid:durableId="1530532020">
    <w:abstractNumId w:val="122"/>
  </w:num>
  <w:num w:numId="747" w16cid:durableId="780301930">
    <w:abstractNumId w:val="430"/>
  </w:num>
  <w:num w:numId="748" w16cid:durableId="1751538971">
    <w:abstractNumId w:val="148"/>
  </w:num>
  <w:num w:numId="749" w16cid:durableId="1000542995">
    <w:abstractNumId w:val="848"/>
  </w:num>
  <w:num w:numId="750" w16cid:durableId="815146670">
    <w:abstractNumId w:val="294"/>
  </w:num>
  <w:num w:numId="751" w16cid:durableId="1647196548">
    <w:abstractNumId w:val="576"/>
  </w:num>
  <w:num w:numId="752" w16cid:durableId="102505234">
    <w:abstractNumId w:val="305"/>
  </w:num>
  <w:num w:numId="753" w16cid:durableId="484010851">
    <w:abstractNumId w:val="106"/>
  </w:num>
  <w:num w:numId="754" w16cid:durableId="1158182744">
    <w:abstractNumId w:val="536"/>
  </w:num>
  <w:num w:numId="755" w16cid:durableId="1281105120">
    <w:abstractNumId w:val="803"/>
  </w:num>
  <w:num w:numId="756" w16cid:durableId="161435481">
    <w:abstractNumId w:val="561"/>
  </w:num>
  <w:num w:numId="757" w16cid:durableId="929048640">
    <w:abstractNumId w:val="728"/>
  </w:num>
  <w:num w:numId="758" w16cid:durableId="1464499963">
    <w:abstractNumId w:val="415"/>
  </w:num>
  <w:num w:numId="759" w16cid:durableId="767309546">
    <w:abstractNumId w:val="739"/>
  </w:num>
  <w:num w:numId="760" w16cid:durableId="115107537">
    <w:abstractNumId w:val="391"/>
  </w:num>
  <w:num w:numId="761" w16cid:durableId="746537688">
    <w:abstractNumId w:val="147"/>
  </w:num>
  <w:num w:numId="762" w16cid:durableId="1983579141">
    <w:abstractNumId w:val="98"/>
  </w:num>
  <w:num w:numId="763" w16cid:durableId="1540430887">
    <w:abstractNumId w:val="801"/>
  </w:num>
  <w:num w:numId="764" w16cid:durableId="760107260">
    <w:abstractNumId w:val="793"/>
  </w:num>
  <w:num w:numId="765" w16cid:durableId="1699700711">
    <w:abstractNumId w:val="917"/>
  </w:num>
  <w:num w:numId="766" w16cid:durableId="711928442">
    <w:abstractNumId w:val="600"/>
  </w:num>
  <w:num w:numId="767" w16cid:durableId="2070418212">
    <w:abstractNumId w:val="438"/>
  </w:num>
  <w:num w:numId="768" w16cid:durableId="434710394">
    <w:abstractNumId w:val="598"/>
  </w:num>
  <w:num w:numId="769" w16cid:durableId="587228087">
    <w:abstractNumId w:val="635"/>
  </w:num>
  <w:num w:numId="770" w16cid:durableId="1304769442">
    <w:abstractNumId w:val="401"/>
  </w:num>
  <w:num w:numId="771" w16cid:durableId="1266697488">
    <w:abstractNumId w:val="483"/>
  </w:num>
  <w:num w:numId="772" w16cid:durableId="419722116">
    <w:abstractNumId w:val="554"/>
  </w:num>
  <w:num w:numId="773" w16cid:durableId="1427312678">
    <w:abstractNumId w:val="877"/>
  </w:num>
  <w:num w:numId="774" w16cid:durableId="834994465">
    <w:abstractNumId w:val="666"/>
  </w:num>
  <w:num w:numId="775" w16cid:durableId="109473360">
    <w:abstractNumId w:val="258"/>
  </w:num>
  <w:num w:numId="776" w16cid:durableId="2127697811">
    <w:abstractNumId w:val="699"/>
  </w:num>
  <w:num w:numId="777" w16cid:durableId="1687056334">
    <w:abstractNumId w:val="157"/>
  </w:num>
  <w:num w:numId="778" w16cid:durableId="1720283718">
    <w:abstractNumId w:val="474"/>
  </w:num>
  <w:num w:numId="779" w16cid:durableId="971592762">
    <w:abstractNumId w:val="859"/>
  </w:num>
  <w:num w:numId="780" w16cid:durableId="1743797880">
    <w:abstractNumId w:val="277"/>
  </w:num>
  <w:num w:numId="781" w16cid:durableId="2049645894">
    <w:abstractNumId w:val="542"/>
  </w:num>
  <w:num w:numId="782" w16cid:durableId="1871067843">
    <w:abstractNumId w:val="891"/>
  </w:num>
  <w:num w:numId="783" w16cid:durableId="1626153115">
    <w:abstractNumId w:val="511"/>
  </w:num>
  <w:num w:numId="784" w16cid:durableId="1099369931">
    <w:abstractNumId w:val="340"/>
  </w:num>
  <w:num w:numId="785" w16cid:durableId="1086416898">
    <w:abstractNumId w:val="800"/>
  </w:num>
  <w:num w:numId="786" w16cid:durableId="1412386188">
    <w:abstractNumId w:val="489"/>
  </w:num>
  <w:num w:numId="787" w16cid:durableId="2033723556">
    <w:abstractNumId w:val="781"/>
  </w:num>
  <w:num w:numId="788" w16cid:durableId="580792277">
    <w:abstractNumId w:val="929"/>
  </w:num>
  <w:num w:numId="789" w16cid:durableId="1875801083">
    <w:abstractNumId w:val="791"/>
  </w:num>
  <w:num w:numId="790" w16cid:durableId="1102189577">
    <w:abstractNumId w:val="380"/>
  </w:num>
  <w:num w:numId="791" w16cid:durableId="1930701031">
    <w:abstractNumId w:val="38"/>
  </w:num>
  <w:num w:numId="792" w16cid:durableId="1645040158">
    <w:abstractNumId w:val="923"/>
  </w:num>
  <w:num w:numId="793" w16cid:durableId="486363884">
    <w:abstractNumId w:val="128"/>
  </w:num>
  <w:num w:numId="794" w16cid:durableId="133909635">
    <w:abstractNumId w:val="167"/>
  </w:num>
  <w:num w:numId="795" w16cid:durableId="1318807354">
    <w:abstractNumId w:val="597"/>
  </w:num>
  <w:num w:numId="796" w16cid:durableId="61804352">
    <w:abstractNumId w:val="111"/>
  </w:num>
  <w:num w:numId="797" w16cid:durableId="27074359">
    <w:abstractNumId w:val="103"/>
  </w:num>
  <w:num w:numId="798" w16cid:durableId="1955598965">
    <w:abstractNumId w:val="405"/>
  </w:num>
  <w:num w:numId="799" w16cid:durableId="1426805254">
    <w:abstractNumId w:val="471"/>
  </w:num>
  <w:num w:numId="800" w16cid:durableId="2050450527">
    <w:abstractNumId w:val="345"/>
  </w:num>
  <w:num w:numId="801" w16cid:durableId="1011568251">
    <w:abstractNumId w:val="911"/>
  </w:num>
  <w:num w:numId="802" w16cid:durableId="767039661">
    <w:abstractNumId w:val="663"/>
  </w:num>
  <w:num w:numId="803" w16cid:durableId="2043631292">
    <w:abstractNumId w:val="627"/>
  </w:num>
  <w:num w:numId="804" w16cid:durableId="396124030">
    <w:abstractNumId w:val="819"/>
  </w:num>
  <w:num w:numId="805" w16cid:durableId="884608326">
    <w:abstractNumId w:val="260"/>
  </w:num>
  <w:num w:numId="806" w16cid:durableId="896823441">
    <w:abstractNumId w:val="887"/>
  </w:num>
  <w:num w:numId="807" w16cid:durableId="1326469343">
    <w:abstractNumId w:val="403"/>
  </w:num>
  <w:num w:numId="808" w16cid:durableId="689573391">
    <w:abstractNumId w:val="329"/>
  </w:num>
  <w:num w:numId="809" w16cid:durableId="476075525">
    <w:abstractNumId w:val="0"/>
  </w:num>
  <w:num w:numId="810" w16cid:durableId="787046239">
    <w:abstractNumId w:val="685"/>
  </w:num>
  <w:num w:numId="811" w16cid:durableId="596251320">
    <w:abstractNumId w:val="456"/>
  </w:num>
  <w:num w:numId="812" w16cid:durableId="2053530683">
    <w:abstractNumId w:val="782"/>
  </w:num>
  <w:num w:numId="813" w16cid:durableId="1960185363">
    <w:abstractNumId w:val="323"/>
  </w:num>
  <w:num w:numId="814" w16cid:durableId="195193302">
    <w:abstractNumId w:val="60"/>
  </w:num>
  <w:num w:numId="815" w16cid:durableId="866873427">
    <w:abstractNumId w:val="760"/>
  </w:num>
  <w:num w:numId="816" w16cid:durableId="1268393180">
    <w:abstractNumId w:val="588"/>
  </w:num>
  <w:num w:numId="817" w16cid:durableId="37437981">
    <w:abstractNumId w:val="269"/>
  </w:num>
  <w:num w:numId="818" w16cid:durableId="412094678">
    <w:abstractNumId w:val="858"/>
  </w:num>
  <w:num w:numId="819" w16cid:durableId="2040012941">
    <w:abstractNumId w:val="284"/>
  </w:num>
  <w:num w:numId="820" w16cid:durableId="1348946368">
    <w:abstractNumId w:val="478"/>
  </w:num>
  <w:num w:numId="821" w16cid:durableId="1203205983">
    <w:abstractNumId w:val="408"/>
  </w:num>
  <w:num w:numId="822" w16cid:durableId="49622717">
    <w:abstractNumId w:val="591"/>
  </w:num>
  <w:num w:numId="823" w16cid:durableId="621689937">
    <w:abstractNumId w:val="219"/>
  </w:num>
  <w:num w:numId="824" w16cid:durableId="862477039">
    <w:abstractNumId w:val="397"/>
  </w:num>
  <w:num w:numId="825" w16cid:durableId="1368674196">
    <w:abstractNumId w:val="440"/>
  </w:num>
  <w:num w:numId="826" w16cid:durableId="1249848487">
    <w:abstractNumId w:val="818"/>
  </w:num>
  <w:num w:numId="827" w16cid:durableId="47650227">
    <w:abstractNumId w:val="661"/>
  </w:num>
  <w:num w:numId="828" w16cid:durableId="1459378852">
    <w:abstractNumId w:val="906"/>
  </w:num>
  <w:num w:numId="829" w16cid:durableId="508983941">
    <w:abstractNumId w:val="228"/>
  </w:num>
  <w:num w:numId="830" w16cid:durableId="695546210">
    <w:abstractNumId w:val="652"/>
  </w:num>
  <w:num w:numId="831" w16cid:durableId="1950550401">
    <w:abstractNumId w:val="722"/>
  </w:num>
  <w:num w:numId="832" w16cid:durableId="604535840">
    <w:abstractNumId w:val="71"/>
  </w:num>
  <w:num w:numId="833" w16cid:durableId="502088470">
    <w:abstractNumId w:val="53"/>
  </w:num>
  <w:num w:numId="834" w16cid:durableId="340475762">
    <w:abstractNumId w:val="53"/>
  </w:num>
  <w:num w:numId="835" w16cid:durableId="1644431997">
    <w:abstractNumId w:val="53"/>
  </w:num>
  <w:num w:numId="836" w16cid:durableId="1992981182">
    <w:abstractNumId w:val="557"/>
  </w:num>
  <w:num w:numId="837" w16cid:durableId="785003670">
    <w:abstractNumId w:val="614"/>
  </w:num>
  <w:num w:numId="838" w16cid:durableId="967052027">
    <w:abstractNumId w:val="16"/>
  </w:num>
  <w:num w:numId="839" w16cid:durableId="1889101307">
    <w:abstractNumId w:val="327"/>
  </w:num>
  <w:num w:numId="840" w16cid:durableId="1533952384">
    <w:abstractNumId w:val="840"/>
  </w:num>
  <w:num w:numId="841" w16cid:durableId="1915316919">
    <w:abstractNumId w:val="662"/>
  </w:num>
  <w:num w:numId="842" w16cid:durableId="1154487473">
    <w:abstractNumId w:val="854"/>
  </w:num>
  <w:num w:numId="843" w16cid:durableId="1079521245">
    <w:abstractNumId w:val="733"/>
  </w:num>
  <w:num w:numId="844" w16cid:durableId="1499954172">
    <w:abstractNumId w:val="660"/>
  </w:num>
  <w:num w:numId="845" w16cid:durableId="1715541464">
    <w:abstractNumId w:val="913"/>
  </w:num>
  <w:num w:numId="846" w16cid:durableId="1345017545">
    <w:abstractNumId w:val="292"/>
  </w:num>
  <w:num w:numId="847" w16cid:durableId="1525702990">
    <w:abstractNumId w:val="931"/>
  </w:num>
  <w:num w:numId="848" w16cid:durableId="69083838">
    <w:abstractNumId w:val="492"/>
  </w:num>
  <w:num w:numId="849" w16cid:durableId="1619794164">
    <w:abstractNumId w:val="56"/>
  </w:num>
  <w:num w:numId="850" w16cid:durableId="278296907">
    <w:abstractNumId w:val="833"/>
  </w:num>
  <w:num w:numId="851" w16cid:durableId="880898821">
    <w:abstractNumId w:val="650"/>
  </w:num>
  <w:num w:numId="852" w16cid:durableId="1859081727">
    <w:abstractNumId w:val="654"/>
  </w:num>
  <w:num w:numId="853" w16cid:durableId="210730408">
    <w:abstractNumId w:val="524"/>
  </w:num>
  <w:num w:numId="854" w16cid:durableId="72513249">
    <w:abstractNumId w:val="279"/>
  </w:num>
  <w:num w:numId="855" w16cid:durableId="395906502">
    <w:abstractNumId w:val="268"/>
  </w:num>
  <w:num w:numId="856" w16cid:durableId="1232496538">
    <w:abstractNumId w:val="552"/>
  </w:num>
  <w:num w:numId="857" w16cid:durableId="1459179743">
    <w:abstractNumId w:val="783"/>
  </w:num>
  <w:num w:numId="858" w16cid:durableId="2066562456">
    <w:abstractNumId w:val="889"/>
  </w:num>
  <w:num w:numId="859" w16cid:durableId="1427965492">
    <w:abstractNumId w:val="602"/>
  </w:num>
  <w:num w:numId="860" w16cid:durableId="642466060">
    <w:abstractNumId w:val="675"/>
  </w:num>
  <w:num w:numId="861" w16cid:durableId="1287849893">
    <w:abstractNumId w:val="924"/>
  </w:num>
  <w:num w:numId="862" w16cid:durableId="928194392">
    <w:abstractNumId w:val="6"/>
  </w:num>
  <w:num w:numId="863" w16cid:durableId="702480830">
    <w:abstractNumId w:val="289"/>
  </w:num>
  <w:num w:numId="864" w16cid:durableId="70585982">
    <w:abstractNumId w:val="469"/>
  </w:num>
  <w:num w:numId="865" w16cid:durableId="777531245">
    <w:abstractNumId w:val="183"/>
  </w:num>
  <w:num w:numId="866" w16cid:durableId="1893613888">
    <w:abstractNumId w:val="631"/>
  </w:num>
  <w:num w:numId="867" w16cid:durableId="621767253">
    <w:abstractNumId w:val="235"/>
  </w:num>
  <w:num w:numId="868" w16cid:durableId="1698895321">
    <w:abstractNumId w:val="845"/>
  </w:num>
  <w:num w:numId="869" w16cid:durableId="329792288">
    <w:abstractNumId w:val="508"/>
  </w:num>
  <w:num w:numId="870" w16cid:durableId="1573389897">
    <w:abstractNumId w:val="158"/>
  </w:num>
  <w:num w:numId="871" w16cid:durableId="1786463312">
    <w:abstractNumId w:val="482"/>
  </w:num>
  <w:num w:numId="872" w16cid:durableId="1003168106">
    <w:abstractNumId w:val="688"/>
  </w:num>
  <w:num w:numId="873" w16cid:durableId="1607347594">
    <w:abstractNumId w:val="506"/>
  </w:num>
  <w:num w:numId="874" w16cid:durableId="1678195924">
    <w:abstractNumId w:val="406"/>
  </w:num>
  <w:num w:numId="875" w16cid:durableId="860553742">
    <w:abstractNumId w:val="243"/>
  </w:num>
  <w:num w:numId="876" w16cid:durableId="551772302">
    <w:abstractNumId w:val="358"/>
  </w:num>
  <w:num w:numId="877" w16cid:durableId="1244491873">
    <w:abstractNumId w:val="544"/>
  </w:num>
  <w:num w:numId="878" w16cid:durableId="1196038789">
    <w:abstractNumId w:val="290"/>
  </w:num>
  <w:num w:numId="879" w16cid:durableId="13924381">
    <w:abstractNumId w:val="759"/>
  </w:num>
  <w:num w:numId="880" w16cid:durableId="880240342">
    <w:abstractNumId w:val="464"/>
  </w:num>
  <w:num w:numId="881" w16cid:durableId="845632685">
    <w:abstractNumId w:val="804"/>
  </w:num>
  <w:num w:numId="882" w16cid:durableId="1739326795">
    <w:abstractNumId w:val="222"/>
  </w:num>
  <w:num w:numId="883" w16cid:durableId="1637490358">
    <w:abstractNumId w:val="795"/>
  </w:num>
  <w:num w:numId="884" w16cid:durableId="688332211">
    <w:abstractNumId w:val="519"/>
  </w:num>
  <w:num w:numId="885" w16cid:durableId="927808719">
    <w:abstractNumId w:val="237"/>
  </w:num>
  <w:num w:numId="886" w16cid:durableId="1672372414">
    <w:abstractNumId w:val="20"/>
  </w:num>
  <w:num w:numId="887" w16cid:durableId="534588301">
    <w:abstractNumId w:val="193"/>
  </w:num>
  <w:num w:numId="888" w16cid:durableId="745616046">
    <w:abstractNumId w:val="138"/>
  </w:num>
  <w:num w:numId="889" w16cid:durableId="1542590393">
    <w:abstractNumId w:val="769"/>
  </w:num>
  <w:num w:numId="890" w16cid:durableId="1221407834">
    <w:abstractNumId w:val="531"/>
  </w:num>
  <w:num w:numId="891" w16cid:durableId="600407143">
    <w:abstractNumId w:val="525"/>
  </w:num>
  <w:num w:numId="892" w16cid:durableId="1403260569">
    <w:abstractNumId w:val="332"/>
  </w:num>
  <w:num w:numId="893" w16cid:durableId="705721167">
    <w:abstractNumId w:val="10"/>
  </w:num>
  <w:num w:numId="894" w16cid:durableId="1784036753">
    <w:abstractNumId w:val="34"/>
  </w:num>
  <w:num w:numId="895" w16cid:durableId="1853253387">
    <w:abstractNumId w:val="656"/>
  </w:num>
  <w:num w:numId="896" w16cid:durableId="1524631049">
    <w:abstractNumId w:val="114"/>
  </w:num>
  <w:num w:numId="897" w16cid:durableId="1903522927">
    <w:abstractNumId w:val="454"/>
  </w:num>
  <w:num w:numId="898" w16cid:durableId="1839880670">
    <w:abstractNumId w:val="318"/>
  </w:num>
  <w:num w:numId="899" w16cid:durableId="94834126">
    <w:abstractNumId w:val="624"/>
  </w:num>
  <w:num w:numId="900" w16cid:durableId="1257397367">
    <w:abstractNumId w:val="342"/>
  </w:num>
  <w:num w:numId="901" w16cid:durableId="438069408">
    <w:abstractNumId w:val="930"/>
  </w:num>
  <w:num w:numId="902" w16cid:durableId="29305135">
    <w:abstractNumId w:val="868"/>
  </w:num>
  <w:num w:numId="903" w16cid:durableId="2064282766">
    <w:abstractNumId w:val="179"/>
  </w:num>
  <w:num w:numId="904" w16cid:durableId="24794569">
    <w:abstractNumId w:val="563"/>
  </w:num>
  <w:num w:numId="905" w16cid:durableId="60252638">
    <w:abstractNumId w:val="257"/>
  </w:num>
  <w:num w:numId="906" w16cid:durableId="830027069">
    <w:abstractNumId w:val="655"/>
  </w:num>
  <w:num w:numId="907" w16cid:durableId="475267831">
    <w:abstractNumId w:val="125"/>
  </w:num>
  <w:num w:numId="908" w16cid:durableId="2128886054">
    <w:abstractNumId w:val="262"/>
  </w:num>
  <w:num w:numId="909" w16cid:durableId="1975675102">
    <w:abstractNumId w:val="681"/>
  </w:num>
  <w:num w:numId="910" w16cid:durableId="787044278">
    <w:abstractNumId w:val="177"/>
  </w:num>
  <w:num w:numId="911" w16cid:durableId="1145777644">
    <w:abstractNumId w:val="738"/>
  </w:num>
  <w:num w:numId="912" w16cid:durableId="272516610">
    <w:abstractNumId w:val="562"/>
  </w:num>
  <w:num w:numId="913" w16cid:durableId="807087063">
    <w:abstractNumId w:val="252"/>
  </w:num>
  <w:num w:numId="914" w16cid:durableId="1150711883">
    <w:abstractNumId w:val="180"/>
  </w:num>
  <w:num w:numId="915" w16cid:durableId="275909631">
    <w:abstractNumId w:val="908"/>
  </w:num>
  <w:num w:numId="916" w16cid:durableId="1331716643">
    <w:abstractNumId w:val="414"/>
  </w:num>
  <w:num w:numId="917" w16cid:durableId="157963685">
    <w:abstractNumId w:val="693"/>
  </w:num>
  <w:num w:numId="918" w16cid:durableId="1650941522">
    <w:abstractNumId w:val="461"/>
  </w:num>
  <w:num w:numId="919" w16cid:durableId="1423066262">
    <w:abstractNumId w:val="139"/>
  </w:num>
  <w:num w:numId="920" w16cid:durableId="1025323316">
    <w:abstractNumId w:val="560"/>
  </w:num>
  <w:num w:numId="921" w16cid:durableId="821505672">
    <w:abstractNumId w:val="643"/>
  </w:num>
  <w:num w:numId="922" w16cid:durableId="1249777970">
    <w:abstractNumId w:val="611"/>
  </w:num>
  <w:num w:numId="923" w16cid:durableId="1284339794">
    <w:abstractNumId w:val="659"/>
  </w:num>
  <w:num w:numId="924" w16cid:durableId="739407178">
    <w:abstractNumId w:val="926"/>
  </w:num>
  <w:num w:numId="925" w16cid:durableId="19209972">
    <w:abstractNumId w:val="224"/>
  </w:num>
  <w:num w:numId="926" w16cid:durableId="1292663646">
    <w:abstractNumId w:val="460"/>
  </w:num>
  <w:num w:numId="927" w16cid:durableId="800536354">
    <w:abstractNumId w:val="76"/>
  </w:num>
  <w:num w:numId="928" w16cid:durableId="608976007">
    <w:abstractNumId w:val="105"/>
  </w:num>
  <w:num w:numId="929" w16cid:durableId="306980773">
    <w:abstractNumId w:val="595"/>
  </w:num>
  <w:num w:numId="930" w16cid:durableId="2129272795">
    <w:abstractNumId w:val="51"/>
  </w:num>
  <w:num w:numId="931" w16cid:durableId="1584143478">
    <w:abstractNumId w:val="860"/>
  </w:num>
  <w:num w:numId="932" w16cid:durableId="1928995735">
    <w:abstractNumId w:val="374"/>
  </w:num>
  <w:num w:numId="933" w16cid:durableId="966932434">
    <w:abstractNumId w:val="470"/>
  </w:num>
  <w:num w:numId="934" w16cid:durableId="1203976800">
    <w:abstractNumId w:val="366"/>
  </w:num>
  <w:num w:numId="935" w16cid:durableId="411894858">
    <w:abstractNumId w:val="752"/>
  </w:num>
  <w:num w:numId="936" w16cid:durableId="262227230">
    <w:abstractNumId w:val="719"/>
  </w:num>
  <w:num w:numId="937" w16cid:durableId="347831567">
    <w:abstractNumId w:val="187"/>
  </w:num>
  <w:num w:numId="938" w16cid:durableId="180895988">
    <w:abstractNumId w:val="528"/>
  </w:num>
  <w:num w:numId="939" w16cid:durableId="558708129">
    <w:abstractNumId w:val="175"/>
  </w:num>
  <w:num w:numId="940" w16cid:durableId="1409882067">
    <w:abstractNumId w:val="882"/>
  </w:num>
  <w:num w:numId="941" w16cid:durableId="1104423405">
    <w:abstractNumId w:val="337"/>
  </w:num>
  <w:num w:numId="942" w16cid:durableId="329913778">
    <w:abstractNumId w:val="872"/>
  </w:num>
  <w:num w:numId="943" w16cid:durableId="1262572389">
    <w:abstractNumId w:val="630"/>
  </w:num>
  <w:num w:numId="944" w16cid:durableId="1996298946">
    <w:abstractNumId w:val="426"/>
  </w:num>
  <w:num w:numId="945" w16cid:durableId="489446326">
    <w:abstractNumId w:val="709"/>
  </w:num>
  <w:num w:numId="946" w16cid:durableId="1461075655">
    <w:abstractNumId w:val="841"/>
  </w:num>
  <w:num w:numId="947" w16cid:durableId="1216702555">
    <w:abstractNumId w:val="533"/>
  </w:num>
  <w:num w:numId="948" w16cid:durableId="128939014">
    <w:abstractNumId w:val="370"/>
  </w:num>
  <w:num w:numId="949" w16cid:durableId="1447576969">
    <w:abstractNumId w:val="657"/>
  </w:num>
  <w:num w:numId="950" w16cid:durableId="2017491976">
    <w:abstractNumId w:val="154"/>
  </w:num>
  <w:num w:numId="951" w16cid:durableId="1096634582">
    <w:abstractNumId w:val="750"/>
  </w:num>
  <w:num w:numId="952" w16cid:durableId="676074830">
    <w:abstractNumId w:val="86"/>
  </w:num>
  <w:num w:numId="953" w16cid:durableId="2127120978">
    <w:abstractNumId w:val="585"/>
  </w:num>
  <w:num w:numId="954" w16cid:durableId="595601793">
    <w:abstractNumId w:val="870"/>
  </w:num>
  <w:num w:numId="955" w16cid:durableId="1689602589">
    <w:abstractNumId w:val="825"/>
  </w:num>
  <w:num w:numId="956" w16cid:durableId="530730216">
    <w:abstractNumId w:val="856"/>
  </w:num>
  <w:num w:numId="957" w16cid:durableId="1989552764">
    <w:abstractNumId w:val="586"/>
  </w:num>
  <w:num w:numId="958" w16cid:durableId="2089693604">
    <w:abstractNumId w:val="502"/>
  </w:num>
  <w:num w:numId="959" w16cid:durableId="372653379">
    <w:abstractNumId w:val="455"/>
  </w:num>
  <w:numIdMacAtCleanup w:val="7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ADE"/>
    <w:rsid w:val="0000064C"/>
    <w:rsid w:val="000009B8"/>
    <w:rsid w:val="00001503"/>
    <w:rsid w:val="000017AB"/>
    <w:rsid w:val="00001EB6"/>
    <w:rsid w:val="0000374C"/>
    <w:rsid w:val="00003B66"/>
    <w:rsid w:val="000042C5"/>
    <w:rsid w:val="00005B5A"/>
    <w:rsid w:val="00005CCF"/>
    <w:rsid w:val="0000794A"/>
    <w:rsid w:val="00007FF3"/>
    <w:rsid w:val="00010C6C"/>
    <w:rsid w:val="00011137"/>
    <w:rsid w:val="000113C6"/>
    <w:rsid w:val="00011842"/>
    <w:rsid w:val="00011BAE"/>
    <w:rsid w:val="00011F07"/>
    <w:rsid w:val="000129F6"/>
    <w:rsid w:val="000137ED"/>
    <w:rsid w:val="00013ACB"/>
    <w:rsid w:val="00013C75"/>
    <w:rsid w:val="00013E29"/>
    <w:rsid w:val="00014218"/>
    <w:rsid w:val="000147B3"/>
    <w:rsid w:val="000157FE"/>
    <w:rsid w:val="00016962"/>
    <w:rsid w:val="00016981"/>
    <w:rsid w:val="00017066"/>
    <w:rsid w:val="000179C1"/>
    <w:rsid w:val="00020800"/>
    <w:rsid w:val="00021356"/>
    <w:rsid w:val="00021E19"/>
    <w:rsid w:val="00023487"/>
    <w:rsid w:val="00023E09"/>
    <w:rsid w:val="00025105"/>
    <w:rsid w:val="0002580D"/>
    <w:rsid w:val="00026469"/>
    <w:rsid w:val="00026976"/>
    <w:rsid w:val="00027129"/>
    <w:rsid w:val="00027C08"/>
    <w:rsid w:val="00030768"/>
    <w:rsid w:val="0003357E"/>
    <w:rsid w:val="0003441F"/>
    <w:rsid w:val="000353FE"/>
    <w:rsid w:val="000359DD"/>
    <w:rsid w:val="00037D47"/>
    <w:rsid w:val="00037D5C"/>
    <w:rsid w:val="000401C3"/>
    <w:rsid w:val="000408E3"/>
    <w:rsid w:val="00041702"/>
    <w:rsid w:val="000430E9"/>
    <w:rsid w:val="000465FD"/>
    <w:rsid w:val="000476ED"/>
    <w:rsid w:val="000501BD"/>
    <w:rsid w:val="00050F84"/>
    <w:rsid w:val="0005132E"/>
    <w:rsid w:val="000515CD"/>
    <w:rsid w:val="00051AE4"/>
    <w:rsid w:val="00051E22"/>
    <w:rsid w:val="00051FDA"/>
    <w:rsid w:val="00052CCB"/>
    <w:rsid w:val="00052D66"/>
    <w:rsid w:val="000544E8"/>
    <w:rsid w:val="00054697"/>
    <w:rsid w:val="00054779"/>
    <w:rsid w:val="00055B94"/>
    <w:rsid w:val="00056D0C"/>
    <w:rsid w:val="0005777E"/>
    <w:rsid w:val="000578E5"/>
    <w:rsid w:val="00057CE5"/>
    <w:rsid w:val="00060923"/>
    <w:rsid w:val="00060DCC"/>
    <w:rsid w:val="00061BA8"/>
    <w:rsid w:val="000628D2"/>
    <w:rsid w:val="0006292E"/>
    <w:rsid w:val="000655F5"/>
    <w:rsid w:val="000663FE"/>
    <w:rsid w:val="00066952"/>
    <w:rsid w:val="000669CB"/>
    <w:rsid w:val="00066B21"/>
    <w:rsid w:val="000670D6"/>
    <w:rsid w:val="00067E72"/>
    <w:rsid w:val="00067EB5"/>
    <w:rsid w:val="0007039C"/>
    <w:rsid w:val="000707F5"/>
    <w:rsid w:val="00070EFB"/>
    <w:rsid w:val="00070F3A"/>
    <w:rsid w:val="000714E9"/>
    <w:rsid w:val="00071752"/>
    <w:rsid w:val="00071794"/>
    <w:rsid w:val="00072997"/>
    <w:rsid w:val="00072DEB"/>
    <w:rsid w:val="00073852"/>
    <w:rsid w:val="00073E91"/>
    <w:rsid w:val="00074102"/>
    <w:rsid w:val="00074C9E"/>
    <w:rsid w:val="000757A0"/>
    <w:rsid w:val="00075C63"/>
    <w:rsid w:val="000764CD"/>
    <w:rsid w:val="00076568"/>
    <w:rsid w:val="000776DD"/>
    <w:rsid w:val="00077D6E"/>
    <w:rsid w:val="000805EF"/>
    <w:rsid w:val="00080F8B"/>
    <w:rsid w:val="00081620"/>
    <w:rsid w:val="0008292C"/>
    <w:rsid w:val="0008432B"/>
    <w:rsid w:val="00084926"/>
    <w:rsid w:val="00085C0D"/>
    <w:rsid w:val="00086767"/>
    <w:rsid w:val="0008683C"/>
    <w:rsid w:val="00086EC5"/>
    <w:rsid w:val="000874A9"/>
    <w:rsid w:val="00087508"/>
    <w:rsid w:val="00087C2B"/>
    <w:rsid w:val="000903FD"/>
    <w:rsid w:val="00090B53"/>
    <w:rsid w:val="00092592"/>
    <w:rsid w:val="00092883"/>
    <w:rsid w:val="00092D0B"/>
    <w:rsid w:val="00096210"/>
    <w:rsid w:val="00096C5C"/>
    <w:rsid w:val="00097166"/>
    <w:rsid w:val="000A05F1"/>
    <w:rsid w:val="000A0AA7"/>
    <w:rsid w:val="000A1B0B"/>
    <w:rsid w:val="000A2A03"/>
    <w:rsid w:val="000A2F13"/>
    <w:rsid w:val="000A32DA"/>
    <w:rsid w:val="000A34F0"/>
    <w:rsid w:val="000A39BF"/>
    <w:rsid w:val="000A3B5A"/>
    <w:rsid w:val="000A407C"/>
    <w:rsid w:val="000A40C7"/>
    <w:rsid w:val="000A47D2"/>
    <w:rsid w:val="000A48E3"/>
    <w:rsid w:val="000A4B9B"/>
    <w:rsid w:val="000A4D29"/>
    <w:rsid w:val="000A58F3"/>
    <w:rsid w:val="000A598B"/>
    <w:rsid w:val="000A6C75"/>
    <w:rsid w:val="000B037D"/>
    <w:rsid w:val="000B0A67"/>
    <w:rsid w:val="000B10DF"/>
    <w:rsid w:val="000B1D08"/>
    <w:rsid w:val="000B27E5"/>
    <w:rsid w:val="000B2C87"/>
    <w:rsid w:val="000B3B0C"/>
    <w:rsid w:val="000B3C6E"/>
    <w:rsid w:val="000B49A1"/>
    <w:rsid w:val="000B7107"/>
    <w:rsid w:val="000B7830"/>
    <w:rsid w:val="000C00C2"/>
    <w:rsid w:val="000C02E7"/>
    <w:rsid w:val="000C1BD3"/>
    <w:rsid w:val="000C1BF9"/>
    <w:rsid w:val="000C278E"/>
    <w:rsid w:val="000C2A6A"/>
    <w:rsid w:val="000C4037"/>
    <w:rsid w:val="000C4ED7"/>
    <w:rsid w:val="000C4FB3"/>
    <w:rsid w:val="000C574C"/>
    <w:rsid w:val="000C5D1F"/>
    <w:rsid w:val="000C60B2"/>
    <w:rsid w:val="000C6517"/>
    <w:rsid w:val="000C68E9"/>
    <w:rsid w:val="000C6DD8"/>
    <w:rsid w:val="000C7998"/>
    <w:rsid w:val="000C79CD"/>
    <w:rsid w:val="000D059B"/>
    <w:rsid w:val="000D07CC"/>
    <w:rsid w:val="000D13BE"/>
    <w:rsid w:val="000D1B34"/>
    <w:rsid w:val="000D2043"/>
    <w:rsid w:val="000D2A9F"/>
    <w:rsid w:val="000D3055"/>
    <w:rsid w:val="000D3DB6"/>
    <w:rsid w:val="000D577B"/>
    <w:rsid w:val="000D5865"/>
    <w:rsid w:val="000D5C38"/>
    <w:rsid w:val="000D6D15"/>
    <w:rsid w:val="000D72B6"/>
    <w:rsid w:val="000D7420"/>
    <w:rsid w:val="000D7597"/>
    <w:rsid w:val="000E1058"/>
    <w:rsid w:val="000E1C9A"/>
    <w:rsid w:val="000E1FF9"/>
    <w:rsid w:val="000E21EC"/>
    <w:rsid w:val="000E24A3"/>
    <w:rsid w:val="000E2A73"/>
    <w:rsid w:val="000E2E64"/>
    <w:rsid w:val="000E4DC0"/>
    <w:rsid w:val="000E5041"/>
    <w:rsid w:val="000E6469"/>
    <w:rsid w:val="000E6B1D"/>
    <w:rsid w:val="000E7D12"/>
    <w:rsid w:val="000F0311"/>
    <w:rsid w:val="000F0483"/>
    <w:rsid w:val="000F0484"/>
    <w:rsid w:val="000F104C"/>
    <w:rsid w:val="000F2200"/>
    <w:rsid w:val="000F293B"/>
    <w:rsid w:val="000F2E9B"/>
    <w:rsid w:val="000F326D"/>
    <w:rsid w:val="000F3B2F"/>
    <w:rsid w:val="000F3E50"/>
    <w:rsid w:val="000F41A1"/>
    <w:rsid w:val="000F5650"/>
    <w:rsid w:val="000F59E3"/>
    <w:rsid w:val="000F6A34"/>
    <w:rsid w:val="000F6E11"/>
    <w:rsid w:val="000F7D10"/>
    <w:rsid w:val="001017D0"/>
    <w:rsid w:val="00102A2D"/>
    <w:rsid w:val="00102F8E"/>
    <w:rsid w:val="001056D4"/>
    <w:rsid w:val="00106406"/>
    <w:rsid w:val="00106559"/>
    <w:rsid w:val="00106AB7"/>
    <w:rsid w:val="00106D56"/>
    <w:rsid w:val="00107215"/>
    <w:rsid w:val="00107665"/>
    <w:rsid w:val="00107A90"/>
    <w:rsid w:val="00110046"/>
    <w:rsid w:val="00110C54"/>
    <w:rsid w:val="00110F2B"/>
    <w:rsid w:val="00110F42"/>
    <w:rsid w:val="001126EA"/>
    <w:rsid w:val="00112B15"/>
    <w:rsid w:val="00112E73"/>
    <w:rsid w:val="00113C94"/>
    <w:rsid w:val="00114601"/>
    <w:rsid w:val="001148FC"/>
    <w:rsid w:val="00115165"/>
    <w:rsid w:val="00116059"/>
    <w:rsid w:val="00116833"/>
    <w:rsid w:val="00116B0D"/>
    <w:rsid w:val="00117E57"/>
    <w:rsid w:val="001201CF"/>
    <w:rsid w:val="00121B07"/>
    <w:rsid w:val="001230F5"/>
    <w:rsid w:val="001231D2"/>
    <w:rsid w:val="00123BA5"/>
    <w:rsid w:val="00124164"/>
    <w:rsid w:val="001256FB"/>
    <w:rsid w:val="001257F0"/>
    <w:rsid w:val="0012609A"/>
    <w:rsid w:val="0012612D"/>
    <w:rsid w:val="00126651"/>
    <w:rsid w:val="001266CB"/>
    <w:rsid w:val="001270D9"/>
    <w:rsid w:val="00130951"/>
    <w:rsid w:val="00131828"/>
    <w:rsid w:val="00131CF3"/>
    <w:rsid w:val="001326E5"/>
    <w:rsid w:val="00133216"/>
    <w:rsid w:val="00133405"/>
    <w:rsid w:val="001335D2"/>
    <w:rsid w:val="001340AC"/>
    <w:rsid w:val="00134C90"/>
    <w:rsid w:val="0013505F"/>
    <w:rsid w:val="00135DD3"/>
    <w:rsid w:val="001366C1"/>
    <w:rsid w:val="00137A4F"/>
    <w:rsid w:val="00137E89"/>
    <w:rsid w:val="001405AA"/>
    <w:rsid w:val="001407BF"/>
    <w:rsid w:val="00140FBB"/>
    <w:rsid w:val="0014296C"/>
    <w:rsid w:val="00144563"/>
    <w:rsid w:val="0014573D"/>
    <w:rsid w:val="00145E93"/>
    <w:rsid w:val="00146AEB"/>
    <w:rsid w:val="00146B99"/>
    <w:rsid w:val="00147A36"/>
    <w:rsid w:val="00150B05"/>
    <w:rsid w:val="00150E89"/>
    <w:rsid w:val="00151091"/>
    <w:rsid w:val="0015150F"/>
    <w:rsid w:val="001520F7"/>
    <w:rsid w:val="00152468"/>
    <w:rsid w:val="00152D30"/>
    <w:rsid w:val="001534F3"/>
    <w:rsid w:val="001542D9"/>
    <w:rsid w:val="001545E5"/>
    <w:rsid w:val="001550D5"/>
    <w:rsid w:val="001560FE"/>
    <w:rsid w:val="00156E7E"/>
    <w:rsid w:val="00160580"/>
    <w:rsid w:val="00161084"/>
    <w:rsid w:val="00161733"/>
    <w:rsid w:val="00162471"/>
    <w:rsid w:val="0016685F"/>
    <w:rsid w:val="00166F56"/>
    <w:rsid w:val="00167130"/>
    <w:rsid w:val="001701C9"/>
    <w:rsid w:val="00170270"/>
    <w:rsid w:val="00170373"/>
    <w:rsid w:val="0017097D"/>
    <w:rsid w:val="00171A2F"/>
    <w:rsid w:val="00172EE6"/>
    <w:rsid w:val="001733CA"/>
    <w:rsid w:val="00176E61"/>
    <w:rsid w:val="00177BE8"/>
    <w:rsid w:val="00177F82"/>
    <w:rsid w:val="001808C4"/>
    <w:rsid w:val="00180B33"/>
    <w:rsid w:val="00181570"/>
    <w:rsid w:val="001846F7"/>
    <w:rsid w:val="00185B81"/>
    <w:rsid w:val="00186850"/>
    <w:rsid w:val="00187043"/>
    <w:rsid w:val="001871BF"/>
    <w:rsid w:val="001874AB"/>
    <w:rsid w:val="00190389"/>
    <w:rsid w:val="00191B24"/>
    <w:rsid w:val="001920EC"/>
    <w:rsid w:val="00194308"/>
    <w:rsid w:val="00195713"/>
    <w:rsid w:val="00196496"/>
    <w:rsid w:val="001967FC"/>
    <w:rsid w:val="00197753"/>
    <w:rsid w:val="00197F21"/>
    <w:rsid w:val="001A0420"/>
    <w:rsid w:val="001A13A7"/>
    <w:rsid w:val="001A202B"/>
    <w:rsid w:val="001A508E"/>
    <w:rsid w:val="001A5118"/>
    <w:rsid w:val="001A5327"/>
    <w:rsid w:val="001A5FAB"/>
    <w:rsid w:val="001A6FC0"/>
    <w:rsid w:val="001A71D7"/>
    <w:rsid w:val="001A7401"/>
    <w:rsid w:val="001B05DF"/>
    <w:rsid w:val="001B07A9"/>
    <w:rsid w:val="001B1B38"/>
    <w:rsid w:val="001B24DC"/>
    <w:rsid w:val="001B2BBA"/>
    <w:rsid w:val="001B2DE3"/>
    <w:rsid w:val="001B328C"/>
    <w:rsid w:val="001B3746"/>
    <w:rsid w:val="001B4444"/>
    <w:rsid w:val="001B447D"/>
    <w:rsid w:val="001B54D7"/>
    <w:rsid w:val="001B65CD"/>
    <w:rsid w:val="001B69EA"/>
    <w:rsid w:val="001B6E8F"/>
    <w:rsid w:val="001B7E59"/>
    <w:rsid w:val="001C07B5"/>
    <w:rsid w:val="001C0A44"/>
    <w:rsid w:val="001C14DD"/>
    <w:rsid w:val="001C1E35"/>
    <w:rsid w:val="001C2C91"/>
    <w:rsid w:val="001C46F8"/>
    <w:rsid w:val="001C4E43"/>
    <w:rsid w:val="001C5391"/>
    <w:rsid w:val="001C5908"/>
    <w:rsid w:val="001C674A"/>
    <w:rsid w:val="001C6C36"/>
    <w:rsid w:val="001C7706"/>
    <w:rsid w:val="001C7717"/>
    <w:rsid w:val="001C7B90"/>
    <w:rsid w:val="001D0649"/>
    <w:rsid w:val="001D0A0B"/>
    <w:rsid w:val="001D1147"/>
    <w:rsid w:val="001D1D32"/>
    <w:rsid w:val="001D231C"/>
    <w:rsid w:val="001D25B7"/>
    <w:rsid w:val="001D3088"/>
    <w:rsid w:val="001D367E"/>
    <w:rsid w:val="001D4888"/>
    <w:rsid w:val="001D4A20"/>
    <w:rsid w:val="001D4D21"/>
    <w:rsid w:val="001D5848"/>
    <w:rsid w:val="001D5A15"/>
    <w:rsid w:val="001D6B1C"/>
    <w:rsid w:val="001D6BA7"/>
    <w:rsid w:val="001D6E25"/>
    <w:rsid w:val="001D76A2"/>
    <w:rsid w:val="001D7942"/>
    <w:rsid w:val="001D7F9D"/>
    <w:rsid w:val="001E07B3"/>
    <w:rsid w:val="001E0F13"/>
    <w:rsid w:val="001E116B"/>
    <w:rsid w:val="001E13DF"/>
    <w:rsid w:val="001E2583"/>
    <w:rsid w:val="001E2E84"/>
    <w:rsid w:val="001E33B6"/>
    <w:rsid w:val="001E3DA2"/>
    <w:rsid w:val="001E4FE3"/>
    <w:rsid w:val="001E589A"/>
    <w:rsid w:val="001E59CA"/>
    <w:rsid w:val="001E6AE5"/>
    <w:rsid w:val="001E6DC2"/>
    <w:rsid w:val="001E6FDF"/>
    <w:rsid w:val="001E714F"/>
    <w:rsid w:val="001F03B6"/>
    <w:rsid w:val="001F0D7F"/>
    <w:rsid w:val="001F0F53"/>
    <w:rsid w:val="001F1AA1"/>
    <w:rsid w:val="001F1B90"/>
    <w:rsid w:val="001F273E"/>
    <w:rsid w:val="001F30B3"/>
    <w:rsid w:val="001F3850"/>
    <w:rsid w:val="001F3F84"/>
    <w:rsid w:val="001F41C7"/>
    <w:rsid w:val="001F4482"/>
    <w:rsid w:val="001F464B"/>
    <w:rsid w:val="001F490A"/>
    <w:rsid w:val="001F4B6A"/>
    <w:rsid w:val="001F6B96"/>
    <w:rsid w:val="001F7800"/>
    <w:rsid w:val="001F7C32"/>
    <w:rsid w:val="001F7FD7"/>
    <w:rsid w:val="001F7FE1"/>
    <w:rsid w:val="0020074A"/>
    <w:rsid w:val="00200D17"/>
    <w:rsid w:val="002015EB"/>
    <w:rsid w:val="00201F6B"/>
    <w:rsid w:val="002029F4"/>
    <w:rsid w:val="002032CD"/>
    <w:rsid w:val="002035DC"/>
    <w:rsid w:val="00203B07"/>
    <w:rsid w:val="00203FA7"/>
    <w:rsid w:val="002049A2"/>
    <w:rsid w:val="0020577D"/>
    <w:rsid w:val="00205EEA"/>
    <w:rsid w:val="00207B7D"/>
    <w:rsid w:val="00207D34"/>
    <w:rsid w:val="00207D44"/>
    <w:rsid w:val="00210410"/>
    <w:rsid w:val="00210F81"/>
    <w:rsid w:val="00210FEF"/>
    <w:rsid w:val="0021100B"/>
    <w:rsid w:val="0021253C"/>
    <w:rsid w:val="00212B0C"/>
    <w:rsid w:val="00213790"/>
    <w:rsid w:val="00214378"/>
    <w:rsid w:val="00214D58"/>
    <w:rsid w:val="00214F0A"/>
    <w:rsid w:val="00215FA0"/>
    <w:rsid w:val="00215FF2"/>
    <w:rsid w:val="00216089"/>
    <w:rsid w:val="00217C8A"/>
    <w:rsid w:val="00220A33"/>
    <w:rsid w:val="0022164A"/>
    <w:rsid w:val="0022263C"/>
    <w:rsid w:val="00222ADC"/>
    <w:rsid w:val="00223728"/>
    <w:rsid w:val="00224D14"/>
    <w:rsid w:val="00225C34"/>
    <w:rsid w:val="002265A8"/>
    <w:rsid w:val="002268E6"/>
    <w:rsid w:val="00227835"/>
    <w:rsid w:val="0022788A"/>
    <w:rsid w:val="00227B95"/>
    <w:rsid w:val="0023037C"/>
    <w:rsid w:val="002304E9"/>
    <w:rsid w:val="002315B1"/>
    <w:rsid w:val="00232E42"/>
    <w:rsid w:val="002337DB"/>
    <w:rsid w:val="00233A27"/>
    <w:rsid w:val="0023434F"/>
    <w:rsid w:val="00234DD2"/>
    <w:rsid w:val="0023533C"/>
    <w:rsid w:val="002356EF"/>
    <w:rsid w:val="00235D70"/>
    <w:rsid w:val="00236668"/>
    <w:rsid w:val="00236855"/>
    <w:rsid w:val="002369FE"/>
    <w:rsid w:val="00236F45"/>
    <w:rsid w:val="0023744F"/>
    <w:rsid w:val="00237782"/>
    <w:rsid w:val="00240D5C"/>
    <w:rsid w:val="00241137"/>
    <w:rsid w:val="00241BB6"/>
    <w:rsid w:val="00242E3D"/>
    <w:rsid w:val="0024338C"/>
    <w:rsid w:val="00245323"/>
    <w:rsid w:val="00245D36"/>
    <w:rsid w:val="00245E7A"/>
    <w:rsid w:val="00246549"/>
    <w:rsid w:val="00247725"/>
    <w:rsid w:val="00247CB5"/>
    <w:rsid w:val="0025015A"/>
    <w:rsid w:val="00251310"/>
    <w:rsid w:val="00251356"/>
    <w:rsid w:val="00251974"/>
    <w:rsid w:val="00252230"/>
    <w:rsid w:val="00252428"/>
    <w:rsid w:val="00252BC9"/>
    <w:rsid w:val="002552E6"/>
    <w:rsid w:val="0025686F"/>
    <w:rsid w:val="0025700B"/>
    <w:rsid w:val="0025750D"/>
    <w:rsid w:val="00261C4A"/>
    <w:rsid w:val="00261C64"/>
    <w:rsid w:val="00261CE0"/>
    <w:rsid w:val="00261F94"/>
    <w:rsid w:val="00262208"/>
    <w:rsid w:val="0026297D"/>
    <w:rsid w:val="002630A6"/>
    <w:rsid w:val="00263197"/>
    <w:rsid w:val="0026367B"/>
    <w:rsid w:val="00263BA9"/>
    <w:rsid w:val="00263BD2"/>
    <w:rsid w:val="00264819"/>
    <w:rsid w:val="00264DB7"/>
    <w:rsid w:val="002659C1"/>
    <w:rsid w:val="00266074"/>
    <w:rsid w:val="00266197"/>
    <w:rsid w:val="0026743E"/>
    <w:rsid w:val="00267D07"/>
    <w:rsid w:val="002710E7"/>
    <w:rsid w:val="00271DC9"/>
    <w:rsid w:val="00272074"/>
    <w:rsid w:val="00272572"/>
    <w:rsid w:val="00272993"/>
    <w:rsid w:val="00272AE0"/>
    <w:rsid w:val="00272FD1"/>
    <w:rsid w:val="00275C36"/>
    <w:rsid w:val="00275F2E"/>
    <w:rsid w:val="002769F6"/>
    <w:rsid w:val="00276F57"/>
    <w:rsid w:val="0027775A"/>
    <w:rsid w:val="00277A2E"/>
    <w:rsid w:val="00277FC9"/>
    <w:rsid w:val="00280329"/>
    <w:rsid w:val="00280529"/>
    <w:rsid w:val="00280D6E"/>
    <w:rsid w:val="00281403"/>
    <w:rsid w:val="0028199B"/>
    <w:rsid w:val="00282AAA"/>
    <w:rsid w:val="002836CE"/>
    <w:rsid w:val="002838BB"/>
    <w:rsid w:val="002843CA"/>
    <w:rsid w:val="00286891"/>
    <w:rsid w:val="00287169"/>
    <w:rsid w:val="00287DB4"/>
    <w:rsid w:val="00291072"/>
    <w:rsid w:val="002912DD"/>
    <w:rsid w:val="00291A36"/>
    <w:rsid w:val="0029200C"/>
    <w:rsid w:val="002921CF"/>
    <w:rsid w:val="002931AF"/>
    <w:rsid w:val="002933B6"/>
    <w:rsid w:val="00293754"/>
    <w:rsid w:val="002978D2"/>
    <w:rsid w:val="00297F36"/>
    <w:rsid w:val="002A0A0B"/>
    <w:rsid w:val="002A13DE"/>
    <w:rsid w:val="002A151B"/>
    <w:rsid w:val="002A2F40"/>
    <w:rsid w:val="002A3C51"/>
    <w:rsid w:val="002A3EF6"/>
    <w:rsid w:val="002A40A9"/>
    <w:rsid w:val="002A4F06"/>
    <w:rsid w:val="002A555F"/>
    <w:rsid w:val="002A65A0"/>
    <w:rsid w:val="002A662D"/>
    <w:rsid w:val="002A6BD2"/>
    <w:rsid w:val="002A6E40"/>
    <w:rsid w:val="002A6EC4"/>
    <w:rsid w:val="002A78F7"/>
    <w:rsid w:val="002A79A1"/>
    <w:rsid w:val="002A7F92"/>
    <w:rsid w:val="002B019E"/>
    <w:rsid w:val="002B0876"/>
    <w:rsid w:val="002B12F7"/>
    <w:rsid w:val="002B394E"/>
    <w:rsid w:val="002B3D23"/>
    <w:rsid w:val="002B53DA"/>
    <w:rsid w:val="002B5FBC"/>
    <w:rsid w:val="002B640F"/>
    <w:rsid w:val="002B65E1"/>
    <w:rsid w:val="002B6752"/>
    <w:rsid w:val="002B687E"/>
    <w:rsid w:val="002B6933"/>
    <w:rsid w:val="002B787A"/>
    <w:rsid w:val="002B78A3"/>
    <w:rsid w:val="002C1292"/>
    <w:rsid w:val="002C1D71"/>
    <w:rsid w:val="002C311F"/>
    <w:rsid w:val="002C35FD"/>
    <w:rsid w:val="002C3693"/>
    <w:rsid w:val="002C36CF"/>
    <w:rsid w:val="002C3F1E"/>
    <w:rsid w:val="002C41CD"/>
    <w:rsid w:val="002C4DF3"/>
    <w:rsid w:val="002C4F0C"/>
    <w:rsid w:val="002C533F"/>
    <w:rsid w:val="002C578D"/>
    <w:rsid w:val="002C5BFD"/>
    <w:rsid w:val="002C6CE4"/>
    <w:rsid w:val="002C7353"/>
    <w:rsid w:val="002D04EC"/>
    <w:rsid w:val="002D0BF6"/>
    <w:rsid w:val="002D0DAF"/>
    <w:rsid w:val="002D10CD"/>
    <w:rsid w:val="002D1E0A"/>
    <w:rsid w:val="002D34B9"/>
    <w:rsid w:val="002D3585"/>
    <w:rsid w:val="002D436B"/>
    <w:rsid w:val="002D44F9"/>
    <w:rsid w:val="002D48E7"/>
    <w:rsid w:val="002D4953"/>
    <w:rsid w:val="002D52C7"/>
    <w:rsid w:val="002D56DD"/>
    <w:rsid w:val="002D5AC8"/>
    <w:rsid w:val="002D5DAE"/>
    <w:rsid w:val="002D7B4F"/>
    <w:rsid w:val="002E0697"/>
    <w:rsid w:val="002E10FD"/>
    <w:rsid w:val="002E24AD"/>
    <w:rsid w:val="002E268F"/>
    <w:rsid w:val="002E2797"/>
    <w:rsid w:val="002E308F"/>
    <w:rsid w:val="002E38F7"/>
    <w:rsid w:val="002E397D"/>
    <w:rsid w:val="002E64EC"/>
    <w:rsid w:val="002E6BAB"/>
    <w:rsid w:val="002E6BF2"/>
    <w:rsid w:val="002E7344"/>
    <w:rsid w:val="002F1242"/>
    <w:rsid w:val="002F2B3B"/>
    <w:rsid w:val="002F3A61"/>
    <w:rsid w:val="002F3EE8"/>
    <w:rsid w:val="002F41CA"/>
    <w:rsid w:val="002F4C6A"/>
    <w:rsid w:val="002F598E"/>
    <w:rsid w:val="002F6686"/>
    <w:rsid w:val="002F748F"/>
    <w:rsid w:val="002F7827"/>
    <w:rsid w:val="00301578"/>
    <w:rsid w:val="00301854"/>
    <w:rsid w:val="00302AAD"/>
    <w:rsid w:val="0030495F"/>
    <w:rsid w:val="00304E69"/>
    <w:rsid w:val="003069E6"/>
    <w:rsid w:val="00306E40"/>
    <w:rsid w:val="00307E20"/>
    <w:rsid w:val="0031262A"/>
    <w:rsid w:val="00312BBC"/>
    <w:rsid w:val="00313453"/>
    <w:rsid w:val="00313F0F"/>
    <w:rsid w:val="003141E0"/>
    <w:rsid w:val="003143E9"/>
    <w:rsid w:val="00314D48"/>
    <w:rsid w:val="003154E9"/>
    <w:rsid w:val="00315DAD"/>
    <w:rsid w:val="00316CB8"/>
    <w:rsid w:val="00317A38"/>
    <w:rsid w:val="00320D1F"/>
    <w:rsid w:val="003215E0"/>
    <w:rsid w:val="00321F5B"/>
    <w:rsid w:val="00322F2A"/>
    <w:rsid w:val="00323C08"/>
    <w:rsid w:val="00324723"/>
    <w:rsid w:val="00324FAE"/>
    <w:rsid w:val="00325075"/>
    <w:rsid w:val="00325CD9"/>
    <w:rsid w:val="003260B9"/>
    <w:rsid w:val="00326BC2"/>
    <w:rsid w:val="00326DB6"/>
    <w:rsid w:val="003274AC"/>
    <w:rsid w:val="00332692"/>
    <w:rsid w:val="00332BB5"/>
    <w:rsid w:val="00332D4B"/>
    <w:rsid w:val="003331BD"/>
    <w:rsid w:val="003331C6"/>
    <w:rsid w:val="003338BD"/>
    <w:rsid w:val="0033405E"/>
    <w:rsid w:val="003342DE"/>
    <w:rsid w:val="003343AD"/>
    <w:rsid w:val="003344FA"/>
    <w:rsid w:val="003354B1"/>
    <w:rsid w:val="003372A1"/>
    <w:rsid w:val="0034048C"/>
    <w:rsid w:val="003409C4"/>
    <w:rsid w:val="00340A30"/>
    <w:rsid w:val="00340B11"/>
    <w:rsid w:val="003413F8"/>
    <w:rsid w:val="00341812"/>
    <w:rsid w:val="00341EDA"/>
    <w:rsid w:val="003422EE"/>
    <w:rsid w:val="00342763"/>
    <w:rsid w:val="00342FAA"/>
    <w:rsid w:val="00343B8D"/>
    <w:rsid w:val="00345D8D"/>
    <w:rsid w:val="00345F0D"/>
    <w:rsid w:val="003473F8"/>
    <w:rsid w:val="00347EA6"/>
    <w:rsid w:val="00347EFF"/>
    <w:rsid w:val="003501E8"/>
    <w:rsid w:val="00350795"/>
    <w:rsid w:val="00351078"/>
    <w:rsid w:val="00351985"/>
    <w:rsid w:val="00352178"/>
    <w:rsid w:val="003527B8"/>
    <w:rsid w:val="0035353B"/>
    <w:rsid w:val="00353B91"/>
    <w:rsid w:val="00353EBE"/>
    <w:rsid w:val="00354355"/>
    <w:rsid w:val="00355E0A"/>
    <w:rsid w:val="0035603E"/>
    <w:rsid w:val="00356709"/>
    <w:rsid w:val="0035791D"/>
    <w:rsid w:val="00360814"/>
    <w:rsid w:val="00362584"/>
    <w:rsid w:val="00362655"/>
    <w:rsid w:val="00362B2C"/>
    <w:rsid w:val="00362BE3"/>
    <w:rsid w:val="00363288"/>
    <w:rsid w:val="003633F9"/>
    <w:rsid w:val="00363A6B"/>
    <w:rsid w:val="00364222"/>
    <w:rsid w:val="00364C00"/>
    <w:rsid w:val="003651D8"/>
    <w:rsid w:val="00365859"/>
    <w:rsid w:val="00366253"/>
    <w:rsid w:val="003662D5"/>
    <w:rsid w:val="00366C69"/>
    <w:rsid w:val="0036750D"/>
    <w:rsid w:val="00370FAF"/>
    <w:rsid w:val="00370FBB"/>
    <w:rsid w:val="00372F29"/>
    <w:rsid w:val="003734C0"/>
    <w:rsid w:val="00373D67"/>
    <w:rsid w:val="003742CD"/>
    <w:rsid w:val="003754BB"/>
    <w:rsid w:val="003759F6"/>
    <w:rsid w:val="00375B65"/>
    <w:rsid w:val="0037671D"/>
    <w:rsid w:val="00377A6C"/>
    <w:rsid w:val="00380CC5"/>
    <w:rsid w:val="00381728"/>
    <w:rsid w:val="00382B21"/>
    <w:rsid w:val="00383271"/>
    <w:rsid w:val="00383E13"/>
    <w:rsid w:val="00384403"/>
    <w:rsid w:val="0038444E"/>
    <w:rsid w:val="00384A0A"/>
    <w:rsid w:val="003852AF"/>
    <w:rsid w:val="00385D61"/>
    <w:rsid w:val="0038668B"/>
    <w:rsid w:val="00387195"/>
    <w:rsid w:val="003873F0"/>
    <w:rsid w:val="0038756E"/>
    <w:rsid w:val="00390A6B"/>
    <w:rsid w:val="00390B8B"/>
    <w:rsid w:val="003917F1"/>
    <w:rsid w:val="00392C11"/>
    <w:rsid w:val="00393076"/>
    <w:rsid w:val="00393641"/>
    <w:rsid w:val="003936FD"/>
    <w:rsid w:val="00393F48"/>
    <w:rsid w:val="003943D7"/>
    <w:rsid w:val="003944B8"/>
    <w:rsid w:val="003955BC"/>
    <w:rsid w:val="00395A1B"/>
    <w:rsid w:val="0039742E"/>
    <w:rsid w:val="00397F32"/>
    <w:rsid w:val="003A00B6"/>
    <w:rsid w:val="003A0704"/>
    <w:rsid w:val="003A08C1"/>
    <w:rsid w:val="003A0BCA"/>
    <w:rsid w:val="003A195F"/>
    <w:rsid w:val="003A1AFB"/>
    <w:rsid w:val="003A2791"/>
    <w:rsid w:val="003A49ED"/>
    <w:rsid w:val="003A507D"/>
    <w:rsid w:val="003A5911"/>
    <w:rsid w:val="003A59CD"/>
    <w:rsid w:val="003A7F19"/>
    <w:rsid w:val="003B1426"/>
    <w:rsid w:val="003B1BD8"/>
    <w:rsid w:val="003B2266"/>
    <w:rsid w:val="003B2657"/>
    <w:rsid w:val="003B315A"/>
    <w:rsid w:val="003B3CCC"/>
    <w:rsid w:val="003B4830"/>
    <w:rsid w:val="003B50AE"/>
    <w:rsid w:val="003B5D8B"/>
    <w:rsid w:val="003B643B"/>
    <w:rsid w:val="003B643E"/>
    <w:rsid w:val="003B6BF5"/>
    <w:rsid w:val="003B740A"/>
    <w:rsid w:val="003B7508"/>
    <w:rsid w:val="003C07C8"/>
    <w:rsid w:val="003C0ADC"/>
    <w:rsid w:val="003C0FC6"/>
    <w:rsid w:val="003C295C"/>
    <w:rsid w:val="003C3D5E"/>
    <w:rsid w:val="003C40E0"/>
    <w:rsid w:val="003C4E2F"/>
    <w:rsid w:val="003C5260"/>
    <w:rsid w:val="003C5428"/>
    <w:rsid w:val="003C59C2"/>
    <w:rsid w:val="003C6404"/>
    <w:rsid w:val="003C730B"/>
    <w:rsid w:val="003C730D"/>
    <w:rsid w:val="003C7536"/>
    <w:rsid w:val="003D1429"/>
    <w:rsid w:val="003D1D7E"/>
    <w:rsid w:val="003D1DD1"/>
    <w:rsid w:val="003D2A2C"/>
    <w:rsid w:val="003D2FDA"/>
    <w:rsid w:val="003D3455"/>
    <w:rsid w:val="003D46B6"/>
    <w:rsid w:val="003D4984"/>
    <w:rsid w:val="003D52B2"/>
    <w:rsid w:val="003D581B"/>
    <w:rsid w:val="003D5CBB"/>
    <w:rsid w:val="003D5CFC"/>
    <w:rsid w:val="003D649C"/>
    <w:rsid w:val="003D6621"/>
    <w:rsid w:val="003D6DB6"/>
    <w:rsid w:val="003D6EF6"/>
    <w:rsid w:val="003D7F79"/>
    <w:rsid w:val="003E035C"/>
    <w:rsid w:val="003E0ACB"/>
    <w:rsid w:val="003E0E7A"/>
    <w:rsid w:val="003E271F"/>
    <w:rsid w:val="003E2976"/>
    <w:rsid w:val="003E3D09"/>
    <w:rsid w:val="003E40C1"/>
    <w:rsid w:val="003E44DF"/>
    <w:rsid w:val="003E4A43"/>
    <w:rsid w:val="003E5003"/>
    <w:rsid w:val="003E5D2D"/>
    <w:rsid w:val="003E62DD"/>
    <w:rsid w:val="003E7561"/>
    <w:rsid w:val="003F05B5"/>
    <w:rsid w:val="003F07EE"/>
    <w:rsid w:val="003F13D5"/>
    <w:rsid w:val="003F2BEC"/>
    <w:rsid w:val="003F2C0C"/>
    <w:rsid w:val="003F3B52"/>
    <w:rsid w:val="003F3EA2"/>
    <w:rsid w:val="003F59ED"/>
    <w:rsid w:val="003F5C93"/>
    <w:rsid w:val="003F5CB8"/>
    <w:rsid w:val="003F5D63"/>
    <w:rsid w:val="003F5F5C"/>
    <w:rsid w:val="003F6A86"/>
    <w:rsid w:val="003F6C9E"/>
    <w:rsid w:val="003F6EA0"/>
    <w:rsid w:val="003F7495"/>
    <w:rsid w:val="00400042"/>
    <w:rsid w:val="00400271"/>
    <w:rsid w:val="004010F2"/>
    <w:rsid w:val="00403574"/>
    <w:rsid w:val="00403F51"/>
    <w:rsid w:val="00404EE4"/>
    <w:rsid w:val="00406376"/>
    <w:rsid w:val="004066DD"/>
    <w:rsid w:val="004074BA"/>
    <w:rsid w:val="004105C5"/>
    <w:rsid w:val="00410AE4"/>
    <w:rsid w:val="00410ED0"/>
    <w:rsid w:val="0041113A"/>
    <w:rsid w:val="00411704"/>
    <w:rsid w:val="00411E90"/>
    <w:rsid w:val="004124DF"/>
    <w:rsid w:val="0041299C"/>
    <w:rsid w:val="00412A6A"/>
    <w:rsid w:val="00413742"/>
    <w:rsid w:val="00413F7E"/>
    <w:rsid w:val="0041420D"/>
    <w:rsid w:val="00414735"/>
    <w:rsid w:val="00415988"/>
    <w:rsid w:val="00415A75"/>
    <w:rsid w:val="00415AF0"/>
    <w:rsid w:val="00416085"/>
    <w:rsid w:val="00416799"/>
    <w:rsid w:val="00416810"/>
    <w:rsid w:val="004169E5"/>
    <w:rsid w:val="004175E7"/>
    <w:rsid w:val="004209FD"/>
    <w:rsid w:val="00420D2D"/>
    <w:rsid w:val="004215A7"/>
    <w:rsid w:val="004219A3"/>
    <w:rsid w:val="00422302"/>
    <w:rsid w:val="0042231D"/>
    <w:rsid w:val="00423030"/>
    <w:rsid w:val="00424DD3"/>
    <w:rsid w:val="00427AAF"/>
    <w:rsid w:val="00427B5A"/>
    <w:rsid w:val="0043062C"/>
    <w:rsid w:val="00431403"/>
    <w:rsid w:val="00431F8A"/>
    <w:rsid w:val="00431F98"/>
    <w:rsid w:val="004321DB"/>
    <w:rsid w:val="00432307"/>
    <w:rsid w:val="0043271D"/>
    <w:rsid w:val="00432763"/>
    <w:rsid w:val="00432F6D"/>
    <w:rsid w:val="00433BBB"/>
    <w:rsid w:val="00434D43"/>
    <w:rsid w:val="00434DE1"/>
    <w:rsid w:val="00435794"/>
    <w:rsid w:val="0043579D"/>
    <w:rsid w:val="00436B64"/>
    <w:rsid w:val="00436D66"/>
    <w:rsid w:val="004377C8"/>
    <w:rsid w:val="004379D5"/>
    <w:rsid w:val="00437AB3"/>
    <w:rsid w:val="00440DAA"/>
    <w:rsid w:val="004412A8"/>
    <w:rsid w:val="00442009"/>
    <w:rsid w:val="004424ED"/>
    <w:rsid w:val="004427C1"/>
    <w:rsid w:val="00442A0C"/>
    <w:rsid w:val="004437EB"/>
    <w:rsid w:val="0044383A"/>
    <w:rsid w:val="00443A95"/>
    <w:rsid w:val="00444D1D"/>
    <w:rsid w:val="004450DC"/>
    <w:rsid w:val="004474E5"/>
    <w:rsid w:val="00447D03"/>
    <w:rsid w:val="00447ED2"/>
    <w:rsid w:val="0045003A"/>
    <w:rsid w:val="004507B6"/>
    <w:rsid w:val="0045119C"/>
    <w:rsid w:val="00451545"/>
    <w:rsid w:val="0045246C"/>
    <w:rsid w:val="00452A62"/>
    <w:rsid w:val="00452BE1"/>
    <w:rsid w:val="00452C9B"/>
    <w:rsid w:val="00453314"/>
    <w:rsid w:val="00453CA4"/>
    <w:rsid w:val="00454D10"/>
    <w:rsid w:val="00455255"/>
    <w:rsid w:val="00455D07"/>
    <w:rsid w:val="004565AF"/>
    <w:rsid w:val="0045660F"/>
    <w:rsid w:val="00457A85"/>
    <w:rsid w:val="004604E5"/>
    <w:rsid w:val="00460E2E"/>
    <w:rsid w:val="0046101A"/>
    <w:rsid w:val="00461484"/>
    <w:rsid w:val="0046174F"/>
    <w:rsid w:val="0046195C"/>
    <w:rsid w:val="0046240E"/>
    <w:rsid w:val="0046244A"/>
    <w:rsid w:val="00462B22"/>
    <w:rsid w:val="00462E78"/>
    <w:rsid w:val="00463478"/>
    <w:rsid w:val="004640CC"/>
    <w:rsid w:val="004643F4"/>
    <w:rsid w:val="00464C95"/>
    <w:rsid w:val="00464D94"/>
    <w:rsid w:val="00465491"/>
    <w:rsid w:val="00465613"/>
    <w:rsid w:val="00466766"/>
    <w:rsid w:val="004674B9"/>
    <w:rsid w:val="004676F0"/>
    <w:rsid w:val="00470A3F"/>
    <w:rsid w:val="00470FFE"/>
    <w:rsid w:val="00471487"/>
    <w:rsid w:val="004714CC"/>
    <w:rsid w:val="00473E37"/>
    <w:rsid w:val="00474204"/>
    <w:rsid w:val="00474330"/>
    <w:rsid w:val="004743C4"/>
    <w:rsid w:val="0047517E"/>
    <w:rsid w:val="00475B47"/>
    <w:rsid w:val="00476786"/>
    <w:rsid w:val="00476787"/>
    <w:rsid w:val="00477DAA"/>
    <w:rsid w:val="00481B46"/>
    <w:rsid w:val="0048217B"/>
    <w:rsid w:val="004827E0"/>
    <w:rsid w:val="00483171"/>
    <w:rsid w:val="004834EC"/>
    <w:rsid w:val="00483BC9"/>
    <w:rsid w:val="004852C5"/>
    <w:rsid w:val="00485E84"/>
    <w:rsid w:val="004874AA"/>
    <w:rsid w:val="004877C5"/>
    <w:rsid w:val="00487B1D"/>
    <w:rsid w:val="00487B9D"/>
    <w:rsid w:val="00491048"/>
    <w:rsid w:val="0049156D"/>
    <w:rsid w:val="0049269C"/>
    <w:rsid w:val="0049283B"/>
    <w:rsid w:val="004929F4"/>
    <w:rsid w:val="004935BD"/>
    <w:rsid w:val="00494522"/>
    <w:rsid w:val="0049486F"/>
    <w:rsid w:val="00494B13"/>
    <w:rsid w:val="00494B7F"/>
    <w:rsid w:val="004956B6"/>
    <w:rsid w:val="00495CED"/>
    <w:rsid w:val="004971B4"/>
    <w:rsid w:val="004A01D6"/>
    <w:rsid w:val="004A0407"/>
    <w:rsid w:val="004A0A7B"/>
    <w:rsid w:val="004A103D"/>
    <w:rsid w:val="004A180A"/>
    <w:rsid w:val="004A22F3"/>
    <w:rsid w:val="004A25B3"/>
    <w:rsid w:val="004A27ED"/>
    <w:rsid w:val="004A2C9E"/>
    <w:rsid w:val="004A2E41"/>
    <w:rsid w:val="004A43FC"/>
    <w:rsid w:val="004A47BB"/>
    <w:rsid w:val="004A6902"/>
    <w:rsid w:val="004A6A19"/>
    <w:rsid w:val="004A6A32"/>
    <w:rsid w:val="004A7D4C"/>
    <w:rsid w:val="004A7E13"/>
    <w:rsid w:val="004B1ACD"/>
    <w:rsid w:val="004B230E"/>
    <w:rsid w:val="004B2CE3"/>
    <w:rsid w:val="004B5198"/>
    <w:rsid w:val="004B52E4"/>
    <w:rsid w:val="004B622F"/>
    <w:rsid w:val="004B66C6"/>
    <w:rsid w:val="004B6D53"/>
    <w:rsid w:val="004B6F80"/>
    <w:rsid w:val="004B73F3"/>
    <w:rsid w:val="004B76A1"/>
    <w:rsid w:val="004B78F0"/>
    <w:rsid w:val="004C08BD"/>
    <w:rsid w:val="004C0F39"/>
    <w:rsid w:val="004C1A36"/>
    <w:rsid w:val="004C1C99"/>
    <w:rsid w:val="004C2A65"/>
    <w:rsid w:val="004C387F"/>
    <w:rsid w:val="004C5500"/>
    <w:rsid w:val="004C66A1"/>
    <w:rsid w:val="004C77AA"/>
    <w:rsid w:val="004D0C1F"/>
    <w:rsid w:val="004D1B7D"/>
    <w:rsid w:val="004D1C8C"/>
    <w:rsid w:val="004D2B19"/>
    <w:rsid w:val="004D3F7A"/>
    <w:rsid w:val="004D5367"/>
    <w:rsid w:val="004E16CA"/>
    <w:rsid w:val="004E187A"/>
    <w:rsid w:val="004E1D0C"/>
    <w:rsid w:val="004E2115"/>
    <w:rsid w:val="004E2387"/>
    <w:rsid w:val="004E25C9"/>
    <w:rsid w:val="004E2A80"/>
    <w:rsid w:val="004E393E"/>
    <w:rsid w:val="004E42EB"/>
    <w:rsid w:val="004E4BA0"/>
    <w:rsid w:val="004E547E"/>
    <w:rsid w:val="004E6A94"/>
    <w:rsid w:val="004E7C3B"/>
    <w:rsid w:val="004F0127"/>
    <w:rsid w:val="004F0E0F"/>
    <w:rsid w:val="004F15BE"/>
    <w:rsid w:val="004F2923"/>
    <w:rsid w:val="004F2B70"/>
    <w:rsid w:val="004F2CE6"/>
    <w:rsid w:val="004F344E"/>
    <w:rsid w:val="004F37E7"/>
    <w:rsid w:val="004F43BD"/>
    <w:rsid w:val="004F47F4"/>
    <w:rsid w:val="004F5254"/>
    <w:rsid w:val="004F57EC"/>
    <w:rsid w:val="004F5A1C"/>
    <w:rsid w:val="004F5E31"/>
    <w:rsid w:val="004F6A57"/>
    <w:rsid w:val="004F6B7C"/>
    <w:rsid w:val="004F7388"/>
    <w:rsid w:val="004F7F3A"/>
    <w:rsid w:val="0050023E"/>
    <w:rsid w:val="00500D48"/>
    <w:rsid w:val="00500E1F"/>
    <w:rsid w:val="00500E73"/>
    <w:rsid w:val="005010EA"/>
    <w:rsid w:val="0050383B"/>
    <w:rsid w:val="00504708"/>
    <w:rsid w:val="005054B1"/>
    <w:rsid w:val="00506573"/>
    <w:rsid w:val="00510D2B"/>
    <w:rsid w:val="00510F43"/>
    <w:rsid w:val="0051277E"/>
    <w:rsid w:val="00512F2B"/>
    <w:rsid w:val="00512F5B"/>
    <w:rsid w:val="00513373"/>
    <w:rsid w:val="0051362E"/>
    <w:rsid w:val="00513965"/>
    <w:rsid w:val="00514482"/>
    <w:rsid w:val="00514931"/>
    <w:rsid w:val="00514B27"/>
    <w:rsid w:val="005163A1"/>
    <w:rsid w:val="005165ED"/>
    <w:rsid w:val="00516FD7"/>
    <w:rsid w:val="00522636"/>
    <w:rsid w:val="00522ABF"/>
    <w:rsid w:val="00523B4E"/>
    <w:rsid w:val="00524077"/>
    <w:rsid w:val="00525077"/>
    <w:rsid w:val="00526273"/>
    <w:rsid w:val="00526A34"/>
    <w:rsid w:val="00527576"/>
    <w:rsid w:val="00530C0A"/>
    <w:rsid w:val="005310D7"/>
    <w:rsid w:val="00531369"/>
    <w:rsid w:val="00531692"/>
    <w:rsid w:val="00532B77"/>
    <w:rsid w:val="0053329F"/>
    <w:rsid w:val="0053371A"/>
    <w:rsid w:val="00533E7D"/>
    <w:rsid w:val="00534CF7"/>
    <w:rsid w:val="00535739"/>
    <w:rsid w:val="00535AA6"/>
    <w:rsid w:val="005362C2"/>
    <w:rsid w:val="00536BAF"/>
    <w:rsid w:val="00537B40"/>
    <w:rsid w:val="0054045F"/>
    <w:rsid w:val="005415FA"/>
    <w:rsid w:val="00541CF1"/>
    <w:rsid w:val="0054270E"/>
    <w:rsid w:val="0054342C"/>
    <w:rsid w:val="00543995"/>
    <w:rsid w:val="00543B36"/>
    <w:rsid w:val="00545154"/>
    <w:rsid w:val="0054653C"/>
    <w:rsid w:val="005472C9"/>
    <w:rsid w:val="005473F6"/>
    <w:rsid w:val="00547833"/>
    <w:rsid w:val="00547C53"/>
    <w:rsid w:val="00547EF7"/>
    <w:rsid w:val="0055005B"/>
    <w:rsid w:val="00550E2E"/>
    <w:rsid w:val="005517AA"/>
    <w:rsid w:val="005519B0"/>
    <w:rsid w:val="00551B28"/>
    <w:rsid w:val="00551DD1"/>
    <w:rsid w:val="00552365"/>
    <w:rsid w:val="005523DE"/>
    <w:rsid w:val="00553811"/>
    <w:rsid w:val="00553EC4"/>
    <w:rsid w:val="00554D88"/>
    <w:rsid w:val="00554ECB"/>
    <w:rsid w:val="00554EEF"/>
    <w:rsid w:val="00555459"/>
    <w:rsid w:val="00555795"/>
    <w:rsid w:val="005567FD"/>
    <w:rsid w:val="00556A25"/>
    <w:rsid w:val="00556BE6"/>
    <w:rsid w:val="0055712C"/>
    <w:rsid w:val="0055747A"/>
    <w:rsid w:val="005604AB"/>
    <w:rsid w:val="005607E4"/>
    <w:rsid w:val="00560D0A"/>
    <w:rsid w:val="00560F4D"/>
    <w:rsid w:val="00560FEB"/>
    <w:rsid w:val="00561EE9"/>
    <w:rsid w:val="00562008"/>
    <w:rsid w:val="0056206A"/>
    <w:rsid w:val="0056231A"/>
    <w:rsid w:val="0056238C"/>
    <w:rsid w:val="00562AE2"/>
    <w:rsid w:val="00563312"/>
    <w:rsid w:val="0056365D"/>
    <w:rsid w:val="005636D0"/>
    <w:rsid w:val="005639A1"/>
    <w:rsid w:val="0056468F"/>
    <w:rsid w:val="00564C63"/>
    <w:rsid w:val="00565A35"/>
    <w:rsid w:val="00565E6A"/>
    <w:rsid w:val="00566503"/>
    <w:rsid w:val="00566C4D"/>
    <w:rsid w:val="00567607"/>
    <w:rsid w:val="00567DCC"/>
    <w:rsid w:val="005704F8"/>
    <w:rsid w:val="005707BD"/>
    <w:rsid w:val="00570F40"/>
    <w:rsid w:val="005717E1"/>
    <w:rsid w:val="0057181E"/>
    <w:rsid w:val="00572474"/>
    <w:rsid w:val="00572CB1"/>
    <w:rsid w:val="00573170"/>
    <w:rsid w:val="0057397C"/>
    <w:rsid w:val="00573DBE"/>
    <w:rsid w:val="005741D2"/>
    <w:rsid w:val="005746C6"/>
    <w:rsid w:val="005752B0"/>
    <w:rsid w:val="005763BD"/>
    <w:rsid w:val="0057706F"/>
    <w:rsid w:val="005805A3"/>
    <w:rsid w:val="00580921"/>
    <w:rsid w:val="00581D63"/>
    <w:rsid w:val="0058458B"/>
    <w:rsid w:val="0058621F"/>
    <w:rsid w:val="0058716C"/>
    <w:rsid w:val="00587CE9"/>
    <w:rsid w:val="0059058A"/>
    <w:rsid w:val="00590753"/>
    <w:rsid w:val="0059082F"/>
    <w:rsid w:val="005908BB"/>
    <w:rsid w:val="00590A10"/>
    <w:rsid w:val="00591322"/>
    <w:rsid w:val="00592E60"/>
    <w:rsid w:val="00592FCB"/>
    <w:rsid w:val="00593086"/>
    <w:rsid w:val="00595131"/>
    <w:rsid w:val="00595D44"/>
    <w:rsid w:val="00596CF4"/>
    <w:rsid w:val="00597E67"/>
    <w:rsid w:val="005A01B7"/>
    <w:rsid w:val="005A18E2"/>
    <w:rsid w:val="005A1F75"/>
    <w:rsid w:val="005A3920"/>
    <w:rsid w:val="005A3ADA"/>
    <w:rsid w:val="005A3AEE"/>
    <w:rsid w:val="005A4631"/>
    <w:rsid w:val="005A5236"/>
    <w:rsid w:val="005A6089"/>
    <w:rsid w:val="005A68ED"/>
    <w:rsid w:val="005A724B"/>
    <w:rsid w:val="005B034B"/>
    <w:rsid w:val="005B1044"/>
    <w:rsid w:val="005B16CD"/>
    <w:rsid w:val="005B16F4"/>
    <w:rsid w:val="005B1745"/>
    <w:rsid w:val="005B1C3D"/>
    <w:rsid w:val="005B2137"/>
    <w:rsid w:val="005B3352"/>
    <w:rsid w:val="005B3BAE"/>
    <w:rsid w:val="005B3CB7"/>
    <w:rsid w:val="005B4BE3"/>
    <w:rsid w:val="005B4F7C"/>
    <w:rsid w:val="005B4FCF"/>
    <w:rsid w:val="005B69D1"/>
    <w:rsid w:val="005B6ADD"/>
    <w:rsid w:val="005B6E95"/>
    <w:rsid w:val="005B7658"/>
    <w:rsid w:val="005C0452"/>
    <w:rsid w:val="005C1E3F"/>
    <w:rsid w:val="005C2001"/>
    <w:rsid w:val="005C2103"/>
    <w:rsid w:val="005C2A45"/>
    <w:rsid w:val="005C2AD6"/>
    <w:rsid w:val="005C3913"/>
    <w:rsid w:val="005C4471"/>
    <w:rsid w:val="005C4D5B"/>
    <w:rsid w:val="005C55C3"/>
    <w:rsid w:val="005C56BB"/>
    <w:rsid w:val="005C59E7"/>
    <w:rsid w:val="005C7AEF"/>
    <w:rsid w:val="005D0F00"/>
    <w:rsid w:val="005D0F64"/>
    <w:rsid w:val="005D3191"/>
    <w:rsid w:val="005D3BE7"/>
    <w:rsid w:val="005D3F73"/>
    <w:rsid w:val="005D502A"/>
    <w:rsid w:val="005D509F"/>
    <w:rsid w:val="005D5803"/>
    <w:rsid w:val="005D69C2"/>
    <w:rsid w:val="005D6AC9"/>
    <w:rsid w:val="005D6F57"/>
    <w:rsid w:val="005D7923"/>
    <w:rsid w:val="005D7B94"/>
    <w:rsid w:val="005D7E82"/>
    <w:rsid w:val="005D7E91"/>
    <w:rsid w:val="005E01ED"/>
    <w:rsid w:val="005E162D"/>
    <w:rsid w:val="005E2854"/>
    <w:rsid w:val="005E2DC1"/>
    <w:rsid w:val="005E409B"/>
    <w:rsid w:val="005E5526"/>
    <w:rsid w:val="005E5A8E"/>
    <w:rsid w:val="005E68A4"/>
    <w:rsid w:val="005E7D03"/>
    <w:rsid w:val="005F06EF"/>
    <w:rsid w:val="005F0EE1"/>
    <w:rsid w:val="005F0FB2"/>
    <w:rsid w:val="005F2E06"/>
    <w:rsid w:val="005F3F1F"/>
    <w:rsid w:val="005F4109"/>
    <w:rsid w:val="005F4EC7"/>
    <w:rsid w:val="005F61A1"/>
    <w:rsid w:val="005F686C"/>
    <w:rsid w:val="00600341"/>
    <w:rsid w:val="00600423"/>
    <w:rsid w:val="00600713"/>
    <w:rsid w:val="006020ED"/>
    <w:rsid w:val="00603379"/>
    <w:rsid w:val="00603CF8"/>
    <w:rsid w:val="00603D01"/>
    <w:rsid w:val="00604001"/>
    <w:rsid w:val="006047E2"/>
    <w:rsid w:val="00605141"/>
    <w:rsid w:val="006055A9"/>
    <w:rsid w:val="0060676B"/>
    <w:rsid w:val="00606F92"/>
    <w:rsid w:val="00607630"/>
    <w:rsid w:val="00607637"/>
    <w:rsid w:val="00611095"/>
    <w:rsid w:val="00611700"/>
    <w:rsid w:val="00611DF5"/>
    <w:rsid w:val="00611EE4"/>
    <w:rsid w:val="00612CFD"/>
    <w:rsid w:val="00613F94"/>
    <w:rsid w:val="006141F4"/>
    <w:rsid w:val="00614D09"/>
    <w:rsid w:val="00614D2E"/>
    <w:rsid w:val="00615856"/>
    <w:rsid w:val="00615BEE"/>
    <w:rsid w:val="00615ED3"/>
    <w:rsid w:val="0061609F"/>
    <w:rsid w:val="006162EA"/>
    <w:rsid w:val="00616717"/>
    <w:rsid w:val="00616E4A"/>
    <w:rsid w:val="00617EF5"/>
    <w:rsid w:val="006204FF"/>
    <w:rsid w:val="00620776"/>
    <w:rsid w:val="00620A65"/>
    <w:rsid w:val="00620BD0"/>
    <w:rsid w:val="00621C8F"/>
    <w:rsid w:val="00621E66"/>
    <w:rsid w:val="00622221"/>
    <w:rsid w:val="006222A0"/>
    <w:rsid w:val="006222F7"/>
    <w:rsid w:val="00622E80"/>
    <w:rsid w:val="00623DC1"/>
    <w:rsid w:val="00624977"/>
    <w:rsid w:val="00624E21"/>
    <w:rsid w:val="006251F0"/>
    <w:rsid w:val="00625A76"/>
    <w:rsid w:val="00625F03"/>
    <w:rsid w:val="006260F0"/>
    <w:rsid w:val="00626AC5"/>
    <w:rsid w:val="00627EB0"/>
    <w:rsid w:val="00627ECF"/>
    <w:rsid w:val="006302B5"/>
    <w:rsid w:val="00631518"/>
    <w:rsid w:val="006317FA"/>
    <w:rsid w:val="00631C0C"/>
    <w:rsid w:val="00631D4E"/>
    <w:rsid w:val="0063262E"/>
    <w:rsid w:val="0063278F"/>
    <w:rsid w:val="00632E6C"/>
    <w:rsid w:val="00634F63"/>
    <w:rsid w:val="00635CB1"/>
    <w:rsid w:val="00636417"/>
    <w:rsid w:val="00636E70"/>
    <w:rsid w:val="00637113"/>
    <w:rsid w:val="00637AAA"/>
    <w:rsid w:val="00637AC7"/>
    <w:rsid w:val="0064019F"/>
    <w:rsid w:val="006403F0"/>
    <w:rsid w:val="00640B55"/>
    <w:rsid w:val="00640C35"/>
    <w:rsid w:val="00642306"/>
    <w:rsid w:val="0064281C"/>
    <w:rsid w:val="00642C4D"/>
    <w:rsid w:val="00642DF9"/>
    <w:rsid w:val="00642EF7"/>
    <w:rsid w:val="00642F4D"/>
    <w:rsid w:val="0064300C"/>
    <w:rsid w:val="00643872"/>
    <w:rsid w:val="00643E74"/>
    <w:rsid w:val="0064470D"/>
    <w:rsid w:val="0064543A"/>
    <w:rsid w:val="00645CF0"/>
    <w:rsid w:val="00646568"/>
    <w:rsid w:val="00646650"/>
    <w:rsid w:val="00646A49"/>
    <w:rsid w:val="00646DC6"/>
    <w:rsid w:val="00650F70"/>
    <w:rsid w:val="00651ADE"/>
    <w:rsid w:val="0065217F"/>
    <w:rsid w:val="006530FF"/>
    <w:rsid w:val="0065406B"/>
    <w:rsid w:val="00654657"/>
    <w:rsid w:val="006546E8"/>
    <w:rsid w:val="00654DA7"/>
    <w:rsid w:val="00655854"/>
    <w:rsid w:val="0065668F"/>
    <w:rsid w:val="006567C1"/>
    <w:rsid w:val="00656FBD"/>
    <w:rsid w:val="00657551"/>
    <w:rsid w:val="00660391"/>
    <w:rsid w:val="006607DE"/>
    <w:rsid w:val="00660B93"/>
    <w:rsid w:val="00661124"/>
    <w:rsid w:val="00661AF8"/>
    <w:rsid w:val="00663B08"/>
    <w:rsid w:val="00663C2A"/>
    <w:rsid w:val="00663F3E"/>
    <w:rsid w:val="006646D1"/>
    <w:rsid w:val="006648EE"/>
    <w:rsid w:val="0066490B"/>
    <w:rsid w:val="006654FF"/>
    <w:rsid w:val="006662B0"/>
    <w:rsid w:val="006669D3"/>
    <w:rsid w:val="00666B18"/>
    <w:rsid w:val="00666BD3"/>
    <w:rsid w:val="00666EEC"/>
    <w:rsid w:val="006706CB"/>
    <w:rsid w:val="00670B3D"/>
    <w:rsid w:val="00671039"/>
    <w:rsid w:val="00671A7D"/>
    <w:rsid w:val="00671EF6"/>
    <w:rsid w:val="00674145"/>
    <w:rsid w:val="006745DE"/>
    <w:rsid w:val="006759D1"/>
    <w:rsid w:val="006760BC"/>
    <w:rsid w:val="0067621B"/>
    <w:rsid w:val="0068001A"/>
    <w:rsid w:val="006802F8"/>
    <w:rsid w:val="006810A8"/>
    <w:rsid w:val="0068127A"/>
    <w:rsid w:val="006818ED"/>
    <w:rsid w:val="00681CA6"/>
    <w:rsid w:val="00682C3C"/>
    <w:rsid w:val="006833EA"/>
    <w:rsid w:val="00683B38"/>
    <w:rsid w:val="00684B8C"/>
    <w:rsid w:val="006855D8"/>
    <w:rsid w:val="0068591F"/>
    <w:rsid w:val="00685A32"/>
    <w:rsid w:val="00685BCA"/>
    <w:rsid w:val="00685F3B"/>
    <w:rsid w:val="00687A0A"/>
    <w:rsid w:val="00690839"/>
    <w:rsid w:val="00690850"/>
    <w:rsid w:val="00690FAA"/>
    <w:rsid w:val="00691470"/>
    <w:rsid w:val="006922A2"/>
    <w:rsid w:val="006924EB"/>
    <w:rsid w:val="0069357F"/>
    <w:rsid w:val="006935CA"/>
    <w:rsid w:val="00694ECB"/>
    <w:rsid w:val="006953DB"/>
    <w:rsid w:val="00695A38"/>
    <w:rsid w:val="00695B73"/>
    <w:rsid w:val="00695DB6"/>
    <w:rsid w:val="00695E04"/>
    <w:rsid w:val="006964F8"/>
    <w:rsid w:val="00696846"/>
    <w:rsid w:val="00696E1C"/>
    <w:rsid w:val="00697181"/>
    <w:rsid w:val="006A0425"/>
    <w:rsid w:val="006A0BC4"/>
    <w:rsid w:val="006A0D48"/>
    <w:rsid w:val="006A1231"/>
    <w:rsid w:val="006A16CE"/>
    <w:rsid w:val="006A1C97"/>
    <w:rsid w:val="006A29A4"/>
    <w:rsid w:val="006A3B3C"/>
    <w:rsid w:val="006A5CC0"/>
    <w:rsid w:val="006A68FE"/>
    <w:rsid w:val="006A6A26"/>
    <w:rsid w:val="006A7024"/>
    <w:rsid w:val="006B0A5E"/>
    <w:rsid w:val="006B1871"/>
    <w:rsid w:val="006B246A"/>
    <w:rsid w:val="006B33E7"/>
    <w:rsid w:val="006B3938"/>
    <w:rsid w:val="006B3A4A"/>
    <w:rsid w:val="006B3CB8"/>
    <w:rsid w:val="006B3E9D"/>
    <w:rsid w:val="006B44B1"/>
    <w:rsid w:val="006B52DA"/>
    <w:rsid w:val="006B60DA"/>
    <w:rsid w:val="006B72FE"/>
    <w:rsid w:val="006B732D"/>
    <w:rsid w:val="006B76AC"/>
    <w:rsid w:val="006C2542"/>
    <w:rsid w:val="006C2C7F"/>
    <w:rsid w:val="006C33DD"/>
    <w:rsid w:val="006C3597"/>
    <w:rsid w:val="006C4042"/>
    <w:rsid w:val="006C41CD"/>
    <w:rsid w:val="006C468C"/>
    <w:rsid w:val="006C4C33"/>
    <w:rsid w:val="006C6316"/>
    <w:rsid w:val="006C65AE"/>
    <w:rsid w:val="006C6659"/>
    <w:rsid w:val="006C6873"/>
    <w:rsid w:val="006C6969"/>
    <w:rsid w:val="006C6AED"/>
    <w:rsid w:val="006D0B34"/>
    <w:rsid w:val="006D0DE7"/>
    <w:rsid w:val="006D0E8C"/>
    <w:rsid w:val="006D1853"/>
    <w:rsid w:val="006D18A0"/>
    <w:rsid w:val="006D264D"/>
    <w:rsid w:val="006D342A"/>
    <w:rsid w:val="006D3AE2"/>
    <w:rsid w:val="006D3C1E"/>
    <w:rsid w:val="006D42B8"/>
    <w:rsid w:val="006D4816"/>
    <w:rsid w:val="006D4C19"/>
    <w:rsid w:val="006D4F52"/>
    <w:rsid w:val="006D56D8"/>
    <w:rsid w:val="006D657E"/>
    <w:rsid w:val="006D752D"/>
    <w:rsid w:val="006D7C63"/>
    <w:rsid w:val="006E242C"/>
    <w:rsid w:val="006E26AB"/>
    <w:rsid w:val="006E29F5"/>
    <w:rsid w:val="006E2A8A"/>
    <w:rsid w:val="006E2F87"/>
    <w:rsid w:val="006E3557"/>
    <w:rsid w:val="006E4204"/>
    <w:rsid w:val="006E4D5A"/>
    <w:rsid w:val="006E4FF0"/>
    <w:rsid w:val="006E502A"/>
    <w:rsid w:val="006E5177"/>
    <w:rsid w:val="006E5277"/>
    <w:rsid w:val="006E5FB8"/>
    <w:rsid w:val="006E7C0A"/>
    <w:rsid w:val="006F0890"/>
    <w:rsid w:val="006F0CD6"/>
    <w:rsid w:val="006F0FF8"/>
    <w:rsid w:val="006F202E"/>
    <w:rsid w:val="006F2B3D"/>
    <w:rsid w:val="006F2B60"/>
    <w:rsid w:val="006F52B5"/>
    <w:rsid w:val="006F60BD"/>
    <w:rsid w:val="006F7EF7"/>
    <w:rsid w:val="00700A91"/>
    <w:rsid w:val="00701169"/>
    <w:rsid w:val="00701576"/>
    <w:rsid w:val="007019F7"/>
    <w:rsid w:val="00701D88"/>
    <w:rsid w:val="00702D10"/>
    <w:rsid w:val="00703C48"/>
    <w:rsid w:val="007047A9"/>
    <w:rsid w:val="007047CD"/>
    <w:rsid w:val="00704F28"/>
    <w:rsid w:val="007051C4"/>
    <w:rsid w:val="00705358"/>
    <w:rsid w:val="00705896"/>
    <w:rsid w:val="00705952"/>
    <w:rsid w:val="00705B09"/>
    <w:rsid w:val="00706FA0"/>
    <w:rsid w:val="00707BA4"/>
    <w:rsid w:val="00707D6E"/>
    <w:rsid w:val="0071012A"/>
    <w:rsid w:val="00710D3B"/>
    <w:rsid w:val="0071170C"/>
    <w:rsid w:val="00713AC3"/>
    <w:rsid w:val="00713D0E"/>
    <w:rsid w:val="00714302"/>
    <w:rsid w:val="00714590"/>
    <w:rsid w:val="0071496B"/>
    <w:rsid w:val="0071584C"/>
    <w:rsid w:val="00715C15"/>
    <w:rsid w:val="00716B80"/>
    <w:rsid w:val="00717A2B"/>
    <w:rsid w:val="00717D24"/>
    <w:rsid w:val="00717F44"/>
    <w:rsid w:val="00720925"/>
    <w:rsid w:val="00720B17"/>
    <w:rsid w:val="00720B92"/>
    <w:rsid w:val="00720E33"/>
    <w:rsid w:val="00720EC9"/>
    <w:rsid w:val="007212CB"/>
    <w:rsid w:val="0072140B"/>
    <w:rsid w:val="007216AE"/>
    <w:rsid w:val="00721BAA"/>
    <w:rsid w:val="00721D85"/>
    <w:rsid w:val="007226EF"/>
    <w:rsid w:val="00723190"/>
    <w:rsid w:val="0072405C"/>
    <w:rsid w:val="007240F2"/>
    <w:rsid w:val="007243EA"/>
    <w:rsid w:val="007246A6"/>
    <w:rsid w:val="0072534F"/>
    <w:rsid w:val="0072557C"/>
    <w:rsid w:val="00725EFC"/>
    <w:rsid w:val="007270A9"/>
    <w:rsid w:val="0072746A"/>
    <w:rsid w:val="007308D2"/>
    <w:rsid w:val="00730F40"/>
    <w:rsid w:val="007323E1"/>
    <w:rsid w:val="00733BDD"/>
    <w:rsid w:val="00737006"/>
    <w:rsid w:val="0074060D"/>
    <w:rsid w:val="00740AFE"/>
    <w:rsid w:val="00741450"/>
    <w:rsid w:val="00741674"/>
    <w:rsid w:val="00741BF6"/>
    <w:rsid w:val="0074304E"/>
    <w:rsid w:val="007444F8"/>
    <w:rsid w:val="007466D7"/>
    <w:rsid w:val="007466DA"/>
    <w:rsid w:val="00746A9D"/>
    <w:rsid w:val="00746C76"/>
    <w:rsid w:val="0075204A"/>
    <w:rsid w:val="007524EE"/>
    <w:rsid w:val="00752859"/>
    <w:rsid w:val="0075287A"/>
    <w:rsid w:val="00752D1D"/>
    <w:rsid w:val="0075402F"/>
    <w:rsid w:val="0075466C"/>
    <w:rsid w:val="00755D68"/>
    <w:rsid w:val="00755F95"/>
    <w:rsid w:val="00756118"/>
    <w:rsid w:val="00756A6E"/>
    <w:rsid w:val="00757E74"/>
    <w:rsid w:val="00760127"/>
    <w:rsid w:val="00760E8C"/>
    <w:rsid w:val="00760F1A"/>
    <w:rsid w:val="00761D8D"/>
    <w:rsid w:val="00762274"/>
    <w:rsid w:val="00762405"/>
    <w:rsid w:val="00762839"/>
    <w:rsid w:val="00762F97"/>
    <w:rsid w:val="007637FD"/>
    <w:rsid w:val="007642E9"/>
    <w:rsid w:val="0076446D"/>
    <w:rsid w:val="007644FC"/>
    <w:rsid w:val="00764E5A"/>
    <w:rsid w:val="00765F50"/>
    <w:rsid w:val="0076645F"/>
    <w:rsid w:val="00766C58"/>
    <w:rsid w:val="00766DD2"/>
    <w:rsid w:val="0076774D"/>
    <w:rsid w:val="007678E2"/>
    <w:rsid w:val="00767BA4"/>
    <w:rsid w:val="00767C30"/>
    <w:rsid w:val="00770893"/>
    <w:rsid w:val="0077126E"/>
    <w:rsid w:val="0077145E"/>
    <w:rsid w:val="00771599"/>
    <w:rsid w:val="00771BD2"/>
    <w:rsid w:val="007721EA"/>
    <w:rsid w:val="0077225D"/>
    <w:rsid w:val="007725C4"/>
    <w:rsid w:val="007732D0"/>
    <w:rsid w:val="0077369E"/>
    <w:rsid w:val="00773815"/>
    <w:rsid w:val="007742BE"/>
    <w:rsid w:val="007744AD"/>
    <w:rsid w:val="00775302"/>
    <w:rsid w:val="00775BBF"/>
    <w:rsid w:val="00777D66"/>
    <w:rsid w:val="00780251"/>
    <w:rsid w:val="00780CE1"/>
    <w:rsid w:val="00780D32"/>
    <w:rsid w:val="00781AB9"/>
    <w:rsid w:val="00781C27"/>
    <w:rsid w:val="00781FD7"/>
    <w:rsid w:val="0078225C"/>
    <w:rsid w:val="007823B5"/>
    <w:rsid w:val="00782900"/>
    <w:rsid w:val="0078394A"/>
    <w:rsid w:val="00783FD0"/>
    <w:rsid w:val="007842E3"/>
    <w:rsid w:val="00785730"/>
    <w:rsid w:val="00787435"/>
    <w:rsid w:val="00787843"/>
    <w:rsid w:val="00787CBA"/>
    <w:rsid w:val="00787EA4"/>
    <w:rsid w:val="007912EB"/>
    <w:rsid w:val="00791EFA"/>
    <w:rsid w:val="007926DD"/>
    <w:rsid w:val="00793766"/>
    <w:rsid w:val="00793834"/>
    <w:rsid w:val="007946B2"/>
    <w:rsid w:val="00794B86"/>
    <w:rsid w:val="00794D74"/>
    <w:rsid w:val="007955DF"/>
    <w:rsid w:val="007956C2"/>
    <w:rsid w:val="00797402"/>
    <w:rsid w:val="00797D5B"/>
    <w:rsid w:val="007A03E6"/>
    <w:rsid w:val="007A0E63"/>
    <w:rsid w:val="007A0E85"/>
    <w:rsid w:val="007A1528"/>
    <w:rsid w:val="007A17E4"/>
    <w:rsid w:val="007A18BC"/>
    <w:rsid w:val="007A23F6"/>
    <w:rsid w:val="007A3514"/>
    <w:rsid w:val="007A3EF0"/>
    <w:rsid w:val="007A4080"/>
    <w:rsid w:val="007A5087"/>
    <w:rsid w:val="007A5E73"/>
    <w:rsid w:val="007A65BF"/>
    <w:rsid w:val="007A6B5A"/>
    <w:rsid w:val="007A7347"/>
    <w:rsid w:val="007B0792"/>
    <w:rsid w:val="007B171D"/>
    <w:rsid w:val="007B1C20"/>
    <w:rsid w:val="007B2E0E"/>
    <w:rsid w:val="007B2E54"/>
    <w:rsid w:val="007B4152"/>
    <w:rsid w:val="007B4FFF"/>
    <w:rsid w:val="007B5529"/>
    <w:rsid w:val="007B5E2B"/>
    <w:rsid w:val="007B5EB4"/>
    <w:rsid w:val="007B6F04"/>
    <w:rsid w:val="007B6FF3"/>
    <w:rsid w:val="007C02C5"/>
    <w:rsid w:val="007C03D9"/>
    <w:rsid w:val="007C096A"/>
    <w:rsid w:val="007C243E"/>
    <w:rsid w:val="007C2E70"/>
    <w:rsid w:val="007C340F"/>
    <w:rsid w:val="007C3519"/>
    <w:rsid w:val="007C387C"/>
    <w:rsid w:val="007C3910"/>
    <w:rsid w:val="007C4102"/>
    <w:rsid w:val="007C498C"/>
    <w:rsid w:val="007C4D5E"/>
    <w:rsid w:val="007C5EBB"/>
    <w:rsid w:val="007C66AE"/>
    <w:rsid w:val="007C7156"/>
    <w:rsid w:val="007C7B9A"/>
    <w:rsid w:val="007D1009"/>
    <w:rsid w:val="007D1F69"/>
    <w:rsid w:val="007D1FCA"/>
    <w:rsid w:val="007D2AD8"/>
    <w:rsid w:val="007D2B05"/>
    <w:rsid w:val="007D41D3"/>
    <w:rsid w:val="007D6564"/>
    <w:rsid w:val="007D6612"/>
    <w:rsid w:val="007D778A"/>
    <w:rsid w:val="007E006B"/>
    <w:rsid w:val="007E0158"/>
    <w:rsid w:val="007E0B5A"/>
    <w:rsid w:val="007E11A8"/>
    <w:rsid w:val="007E1F54"/>
    <w:rsid w:val="007E2191"/>
    <w:rsid w:val="007E2847"/>
    <w:rsid w:val="007E3BA7"/>
    <w:rsid w:val="007E4EAE"/>
    <w:rsid w:val="007E4FE2"/>
    <w:rsid w:val="007E5118"/>
    <w:rsid w:val="007E5E9D"/>
    <w:rsid w:val="007E688A"/>
    <w:rsid w:val="007E6B62"/>
    <w:rsid w:val="007F0502"/>
    <w:rsid w:val="007F067C"/>
    <w:rsid w:val="007F1332"/>
    <w:rsid w:val="007F2A18"/>
    <w:rsid w:val="007F31B8"/>
    <w:rsid w:val="007F448D"/>
    <w:rsid w:val="007F583B"/>
    <w:rsid w:val="007F5BCA"/>
    <w:rsid w:val="007F5EC0"/>
    <w:rsid w:val="007F63E1"/>
    <w:rsid w:val="007F6E8A"/>
    <w:rsid w:val="007F7442"/>
    <w:rsid w:val="00800380"/>
    <w:rsid w:val="008008F2"/>
    <w:rsid w:val="00800D5A"/>
    <w:rsid w:val="0080197B"/>
    <w:rsid w:val="00801EB2"/>
    <w:rsid w:val="008025C8"/>
    <w:rsid w:val="00802D61"/>
    <w:rsid w:val="00802F78"/>
    <w:rsid w:val="008030B4"/>
    <w:rsid w:val="0080343C"/>
    <w:rsid w:val="00803760"/>
    <w:rsid w:val="0080381B"/>
    <w:rsid w:val="00803AFC"/>
    <w:rsid w:val="008051CC"/>
    <w:rsid w:val="008054F1"/>
    <w:rsid w:val="00805911"/>
    <w:rsid w:val="008067E8"/>
    <w:rsid w:val="00806A9D"/>
    <w:rsid w:val="00806D57"/>
    <w:rsid w:val="0080786D"/>
    <w:rsid w:val="00807966"/>
    <w:rsid w:val="00810595"/>
    <w:rsid w:val="00810F07"/>
    <w:rsid w:val="00811BB3"/>
    <w:rsid w:val="00812154"/>
    <w:rsid w:val="008125AC"/>
    <w:rsid w:val="00813BB6"/>
    <w:rsid w:val="00815233"/>
    <w:rsid w:val="00815354"/>
    <w:rsid w:val="00815CBE"/>
    <w:rsid w:val="00815EE8"/>
    <w:rsid w:val="008175D3"/>
    <w:rsid w:val="00817B6F"/>
    <w:rsid w:val="00817FB4"/>
    <w:rsid w:val="00820967"/>
    <w:rsid w:val="00821716"/>
    <w:rsid w:val="00821807"/>
    <w:rsid w:val="00822126"/>
    <w:rsid w:val="00823413"/>
    <w:rsid w:val="00823A3A"/>
    <w:rsid w:val="00824C4C"/>
    <w:rsid w:val="0082789B"/>
    <w:rsid w:val="00827FCA"/>
    <w:rsid w:val="00830B4C"/>
    <w:rsid w:val="00830BF9"/>
    <w:rsid w:val="00831101"/>
    <w:rsid w:val="008311BB"/>
    <w:rsid w:val="00832394"/>
    <w:rsid w:val="00832F19"/>
    <w:rsid w:val="008332F0"/>
    <w:rsid w:val="00833B66"/>
    <w:rsid w:val="00833C7F"/>
    <w:rsid w:val="00834AA1"/>
    <w:rsid w:val="00834C27"/>
    <w:rsid w:val="00834D14"/>
    <w:rsid w:val="008365A0"/>
    <w:rsid w:val="00836603"/>
    <w:rsid w:val="008413D2"/>
    <w:rsid w:val="008417B4"/>
    <w:rsid w:val="00841BAB"/>
    <w:rsid w:val="00841E6E"/>
    <w:rsid w:val="00842C70"/>
    <w:rsid w:val="00845723"/>
    <w:rsid w:val="00845EEC"/>
    <w:rsid w:val="00845FF5"/>
    <w:rsid w:val="008475A9"/>
    <w:rsid w:val="0084795B"/>
    <w:rsid w:val="0085021E"/>
    <w:rsid w:val="00851A09"/>
    <w:rsid w:val="00851B17"/>
    <w:rsid w:val="00852EBE"/>
    <w:rsid w:val="00853227"/>
    <w:rsid w:val="00853A21"/>
    <w:rsid w:val="00855213"/>
    <w:rsid w:val="00855896"/>
    <w:rsid w:val="00855C32"/>
    <w:rsid w:val="00855E13"/>
    <w:rsid w:val="008563B7"/>
    <w:rsid w:val="0085657D"/>
    <w:rsid w:val="00856621"/>
    <w:rsid w:val="00856852"/>
    <w:rsid w:val="00856EF7"/>
    <w:rsid w:val="008571D4"/>
    <w:rsid w:val="00857710"/>
    <w:rsid w:val="00860435"/>
    <w:rsid w:val="00861446"/>
    <w:rsid w:val="00862087"/>
    <w:rsid w:val="0086231B"/>
    <w:rsid w:val="00862683"/>
    <w:rsid w:val="008626FF"/>
    <w:rsid w:val="00862A0A"/>
    <w:rsid w:val="00864AA8"/>
    <w:rsid w:val="00864B3C"/>
    <w:rsid w:val="00864CBF"/>
    <w:rsid w:val="00865324"/>
    <w:rsid w:val="008664F7"/>
    <w:rsid w:val="00866B7C"/>
    <w:rsid w:val="00867C32"/>
    <w:rsid w:val="008704BC"/>
    <w:rsid w:val="00870600"/>
    <w:rsid w:val="00872D58"/>
    <w:rsid w:val="008734DD"/>
    <w:rsid w:val="00873B28"/>
    <w:rsid w:val="00875D0C"/>
    <w:rsid w:val="00876D86"/>
    <w:rsid w:val="00877679"/>
    <w:rsid w:val="008800F6"/>
    <w:rsid w:val="00880331"/>
    <w:rsid w:val="0088042C"/>
    <w:rsid w:val="0088094F"/>
    <w:rsid w:val="00880E72"/>
    <w:rsid w:val="008811E8"/>
    <w:rsid w:val="00881200"/>
    <w:rsid w:val="0088607C"/>
    <w:rsid w:val="00887A89"/>
    <w:rsid w:val="00887B66"/>
    <w:rsid w:val="0089036E"/>
    <w:rsid w:val="00890D45"/>
    <w:rsid w:val="00891036"/>
    <w:rsid w:val="008916D3"/>
    <w:rsid w:val="00891D71"/>
    <w:rsid w:val="0089201F"/>
    <w:rsid w:val="00892107"/>
    <w:rsid w:val="008933EC"/>
    <w:rsid w:val="008939C3"/>
    <w:rsid w:val="00893D9E"/>
    <w:rsid w:val="00895688"/>
    <w:rsid w:val="00895E3B"/>
    <w:rsid w:val="00895F24"/>
    <w:rsid w:val="008962E0"/>
    <w:rsid w:val="0089731A"/>
    <w:rsid w:val="008978CB"/>
    <w:rsid w:val="00897A12"/>
    <w:rsid w:val="00897AB2"/>
    <w:rsid w:val="008A12D7"/>
    <w:rsid w:val="008A1412"/>
    <w:rsid w:val="008A2145"/>
    <w:rsid w:val="008A2630"/>
    <w:rsid w:val="008A2FE0"/>
    <w:rsid w:val="008A3A5B"/>
    <w:rsid w:val="008A40FE"/>
    <w:rsid w:val="008A5FE6"/>
    <w:rsid w:val="008A6B68"/>
    <w:rsid w:val="008A7518"/>
    <w:rsid w:val="008B173C"/>
    <w:rsid w:val="008B2301"/>
    <w:rsid w:val="008B2719"/>
    <w:rsid w:val="008B32E9"/>
    <w:rsid w:val="008B3660"/>
    <w:rsid w:val="008B3955"/>
    <w:rsid w:val="008B3C5E"/>
    <w:rsid w:val="008B41DA"/>
    <w:rsid w:val="008B4F37"/>
    <w:rsid w:val="008B5B1F"/>
    <w:rsid w:val="008B6E93"/>
    <w:rsid w:val="008B6F0A"/>
    <w:rsid w:val="008B765E"/>
    <w:rsid w:val="008C0EB7"/>
    <w:rsid w:val="008C2E67"/>
    <w:rsid w:val="008C47F8"/>
    <w:rsid w:val="008C50D0"/>
    <w:rsid w:val="008C5162"/>
    <w:rsid w:val="008C6570"/>
    <w:rsid w:val="008C68E4"/>
    <w:rsid w:val="008C7818"/>
    <w:rsid w:val="008D0037"/>
    <w:rsid w:val="008D0095"/>
    <w:rsid w:val="008D0606"/>
    <w:rsid w:val="008D15E6"/>
    <w:rsid w:val="008D1D03"/>
    <w:rsid w:val="008D1FB4"/>
    <w:rsid w:val="008D215C"/>
    <w:rsid w:val="008D274F"/>
    <w:rsid w:val="008D2959"/>
    <w:rsid w:val="008D391C"/>
    <w:rsid w:val="008D3FE0"/>
    <w:rsid w:val="008D506A"/>
    <w:rsid w:val="008D64CB"/>
    <w:rsid w:val="008D6C69"/>
    <w:rsid w:val="008D74F1"/>
    <w:rsid w:val="008E01DF"/>
    <w:rsid w:val="008E068A"/>
    <w:rsid w:val="008E14CA"/>
    <w:rsid w:val="008E14D8"/>
    <w:rsid w:val="008E1757"/>
    <w:rsid w:val="008E1C5D"/>
    <w:rsid w:val="008E263E"/>
    <w:rsid w:val="008E2777"/>
    <w:rsid w:val="008E2E65"/>
    <w:rsid w:val="008E3668"/>
    <w:rsid w:val="008E4B67"/>
    <w:rsid w:val="008E50BD"/>
    <w:rsid w:val="008E5864"/>
    <w:rsid w:val="008E5C14"/>
    <w:rsid w:val="008E5D31"/>
    <w:rsid w:val="008E5DAF"/>
    <w:rsid w:val="008E64E5"/>
    <w:rsid w:val="008E6998"/>
    <w:rsid w:val="008E7304"/>
    <w:rsid w:val="008E7852"/>
    <w:rsid w:val="008F004B"/>
    <w:rsid w:val="008F07B2"/>
    <w:rsid w:val="008F1706"/>
    <w:rsid w:val="008F219F"/>
    <w:rsid w:val="008F2387"/>
    <w:rsid w:val="008F2C88"/>
    <w:rsid w:val="008F3D2C"/>
    <w:rsid w:val="008F4C6B"/>
    <w:rsid w:val="008F53C5"/>
    <w:rsid w:val="008F575A"/>
    <w:rsid w:val="008F6228"/>
    <w:rsid w:val="008F74CD"/>
    <w:rsid w:val="008F79DE"/>
    <w:rsid w:val="0090022E"/>
    <w:rsid w:val="00900359"/>
    <w:rsid w:val="0090045F"/>
    <w:rsid w:val="00900D4F"/>
    <w:rsid w:val="00900FE1"/>
    <w:rsid w:val="0090128D"/>
    <w:rsid w:val="009013C6"/>
    <w:rsid w:val="0090164B"/>
    <w:rsid w:val="00902196"/>
    <w:rsid w:val="00902449"/>
    <w:rsid w:val="009026D1"/>
    <w:rsid w:val="00903AB4"/>
    <w:rsid w:val="00903D2A"/>
    <w:rsid w:val="00903F31"/>
    <w:rsid w:val="009040B2"/>
    <w:rsid w:val="00904533"/>
    <w:rsid w:val="00905082"/>
    <w:rsid w:val="0090590B"/>
    <w:rsid w:val="009072E2"/>
    <w:rsid w:val="00907343"/>
    <w:rsid w:val="009102E1"/>
    <w:rsid w:val="009116CD"/>
    <w:rsid w:val="00912796"/>
    <w:rsid w:val="0091354A"/>
    <w:rsid w:val="009142C1"/>
    <w:rsid w:val="009157CE"/>
    <w:rsid w:val="00915B2A"/>
    <w:rsid w:val="00915D1F"/>
    <w:rsid w:val="00915D64"/>
    <w:rsid w:val="00916D17"/>
    <w:rsid w:val="00916D30"/>
    <w:rsid w:val="00917D71"/>
    <w:rsid w:val="00920D95"/>
    <w:rsid w:val="0092129B"/>
    <w:rsid w:val="00921D36"/>
    <w:rsid w:val="0092227E"/>
    <w:rsid w:val="00922BC6"/>
    <w:rsid w:val="00922BD4"/>
    <w:rsid w:val="00922C35"/>
    <w:rsid w:val="00922D57"/>
    <w:rsid w:val="0092373A"/>
    <w:rsid w:val="0092593F"/>
    <w:rsid w:val="00926A5F"/>
    <w:rsid w:val="00926C75"/>
    <w:rsid w:val="00930743"/>
    <w:rsid w:val="00930819"/>
    <w:rsid w:val="0093084C"/>
    <w:rsid w:val="00930A24"/>
    <w:rsid w:val="00930AA9"/>
    <w:rsid w:val="00931637"/>
    <w:rsid w:val="00931DEA"/>
    <w:rsid w:val="00932406"/>
    <w:rsid w:val="00933011"/>
    <w:rsid w:val="009340D2"/>
    <w:rsid w:val="009340E9"/>
    <w:rsid w:val="00934C2C"/>
    <w:rsid w:val="00934E9D"/>
    <w:rsid w:val="009352B3"/>
    <w:rsid w:val="00935C69"/>
    <w:rsid w:val="00936B05"/>
    <w:rsid w:val="00936E80"/>
    <w:rsid w:val="00937F30"/>
    <w:rsid w:val="00940BC9"/>
    <w:rsid w:val="00941094"/>
    <w:rsid w:val="00941897"/>
    <w:rsid w:val="0094384E"/>
    <w:rsid w:val="00943A6A"/>
    <w:rsid w:val="009440FD"/>
    <w:rsid w:val="0094412E"/>
    <w:rsid w:val="00944644"/>
    <w:rsid w:val="0094544A"/>
    <w:rsid w:val="0094562F"/>
    <w:rsid w:val="00946A38"/>
    <w:rsid w:val="00946A81"/>
    <w:rsid w:val="00950A86"/>
    <w:rsid w:val="009513FF"/>
    <w:rsid w:val="009517DC"/>
    <w:rsid w:val="009528EE"/>
    <w:rsid w:val="00953F51"/>
    <w:rsid w:val="00953F8A"/>
    <w:rsid w:val="00954845"/>
    <w:rsid w:val="0095510A"/>
    <w:rsid w:val="00955E51"/>
    <w:rsid w:val="00955F5A"/>
    <w:rsid w:val="00956177"/>
    <w:rsid w:val="00957643"/>
    <w:rsid w:val="00957CA6"/>
    <w:rsid w:val="00957F8C"/>
    <w:rsid w:val="0096001D"/>
    <w:rsid w:val="0096120D"/>
    <w:rsid w:val="009612E7"/>
    <w:rsid w:val="00961516"/>
    <w:rsid w:val="0096234F"/>
    <w:rsid w:val="0096280B"/>
    <w:rsid w:val="00962CA3"/>
    <w:rsid w:val="00963AE7"/>
    <w:rsid w:val="00964A64"/>
    <w:rsid w:val="009657EA"/>
    <w:rsid w:val="009658D5"/>
    <w:rsid w:val="009671B9"/>
    <w:rsid w:val="00967807"/>
    <w:rsid w:val="00970D7E"/>
    <w:rsid w:val="00970DFC"/>
    <w:rsid w:val="00970FA4"/>
    <w:rsid w:val="009710C1"/>
    <w:rsid w:val="009718DF"/>
    <w:rsid w:val="00971AA0"/>
    <w:rsid w:val="00971F37"/>
    <w:rsid w:val="0097224C"/>
    <w:rsid w:val="00972601"/>
    <w:rsid w:val="00972CC8"/>
    <w:rsid w:val="00972CE9"/>
    <w:rsid w:val="009733AE"/>
    <w:rsid w:val="00973C5D"/>
    <w:rsid w:val="00973F24"/>
    <w:rsid w:val="00974077"/>
    <w:rsid w:val="00974095"/>
    <w:rsid w:val="0097425A"/>
    <w:rsid w:val="009747AB"/>
    <w:rsid w:val="009757B0"/>
    <w:rsid w:val="00976287"/>
    <w:rsid w:val="0097629D"/>
    <w:rsid w:val="00976329"/>
    <w:rsid w:val="00977A83"/>
    <w:rsid w:val="009800AD"/>
    <w:rsid w:val="009809E4"/>
    <w:rsid w:val="0098146C"/>
    <w:rsid w:val="009822A1"/>
    <w:rsid w:val="00983064"/>
    <w:rsid w:val="00983616"/>
    <w:rsid w:val="00983A26"/>
    <w:rsid w:val="00983A50"/>
    <w:rsid w:val="009855D1"/>
    <w:rsid w:val="00985746"/>
    <w:rsid w:val="009861C1"/>
    <w:rsid w:val="00986F40"/>
    <w:rsid w:val="00987D36"/>
    <w:rsid w:val="009906B2"/>
    <w:rsid w:val="00991177"/>
    <w:rsid w:val="009914C4"/>
    <w:rsid w:val="009922FA"/>
    <w:rsid w:val="0099244A"/>
    <w:rsid w:val="00992B69"/>
    <w:rsid w:val="00993A27"/>
    <w:rsid w:val="00993DF8"/>
    <w:rsid w:val="00993E49"/>
    <w:rsid w:val="0099455E"/>
    <w:rsid w:val="00994DDA"/>
    <w:rsid w:val="00994EA0"/>
    <w:rsid w:val="00995741"/>
    <w:rsid w:val="009967AF"/>
    <w:rsid w:val="00997308"/>
    <w:rsid w:val="009A0C56"/>
    <w:rsid w:val="009A1436"/>
    <w:rsid w:val="009A1864"/>
    <w:rsid w:val="009A386F"/>
    <w:rsid w:val="009A4034"/>
    <w:rsid w:val="009A4105"/>
    <w:rsid w:val="009A4E2D"/>
    <w:rsid w:val="009A5146"/>
    <w:rsid w:val="009A5638"/>
    <w:rsid w:val="009A58B9"/>
    <w:rsid w:val="009A6EE7"/>
    <w:rsid w:val="009A7068"/>
    <w:rsid w:val="009A7077"/>
    <w:rsid w:val="009A7AB0"/>
    <w:rsid w:val="009B05E6"/>
    <w:rsid w:val="009B0C56"/>
    <w:rsid w:val="009B0E46"/>
    <w:rsid w:val="009B1F3E"/>
    <w:rsid w:val="009B21D5"/>
    <w:rsid w:val="009B2CEC"/>
    <w:rsid w:val="009B3524"/>
    <w:rsid w:val="009B3BE8"/>
    <w:rsid w:val="009B5051"/>
    <w:rsid w:val="009B53EA"/>
    <w:rsid w:val="009B5798"/>
    <w:rsid w:val="009B5A6E"/>
    <w:rsid w:val="009B5C36"/>
    <w:rsid w:val="009B6AA5"/>
    <w:rsid w:val="009B751F"/>
    <w:rsid w:val="009B78E9"/>
    <w:rsid w:val="009B7C6C"/>
    <w:rsid w:val="009B7E7A"/>
    <w:rsid w:val="009C118D"/>
    <w:rsid w:val="009C18F7"/>
    <w:rsid w:val="009C1FED"/>
    <w:rsid w:val="009C27A5"/>
    <w:rsid w:val="009C2B2E"/>
    <w:rsid w:val="009C3139"/>
    <w:rsid w:val="009C3369"/>
    <w:rsid w:val="009C3657"/>
    <w:rsid w:val="009C38B1"/>
    <w:rsid w:val="009C4003"/>
    <w:rsid w:val="009C4417"/>
    <w:rsid w:val="009C4C82"/>
    <w:rsid w:val="009C508A"/>
    <w:rsid w:val="009C54AE"/>
    <w:rsid w:val="009C5BD4"/>
    <w:rsid w:val="009C64A1"/>
    <w:rsid w:val="009C75BE"/>
    <w:rsid w:val="009C76AD"/>
    <w:rsid w:val="009C7E55"/>
    <w:rsid w:val="009D0D14"/>
    <w:rsid w:val="009D1005"/>
    <w:rsid w:val="009D10D3"/>
    <w:rsid w:val="009D110B"/>
    <w:rsid w:val="009D1179"/>
    <w:rsid w:val="009D3022"/>
    <w:rsid w:val="009D31D2"/>
    <w:rsid w:val="009D333E"/>
    <w:rsid w:val="009D4355"/>
    <w:rsid w:val="009D45DF"/>
    <w:rsid w:val="009D46FC"/>
    <w:rsid w:val="009D4B5D"/>
    <w:rsid w:val="009D4C70"/>
    <w:rsid w:val="009D556C"/>
    <w:rsid w:val="009D5B61"/>
    <w:rsid w:val="009D79EC"/>
    <w:rsid w:val="009E05DD"/>
    <w:rsid w:val="009E131B"/>
    <w:rsid w:val="009E187A"/>
    <w:rsid w:val="009E2880"/>
    <w:rsid w:val="009E2AA4"/>
    <w:rsid w:val="009E2AD1"/>
    <w:rsid w:val="009E2FA9"/>
    <w:rsid w:val="009E4040"/>
    <w:rsid w:val="009E4946"/>
    <w:rsid w:val="009E4EFD"/>
    <w:rsid w:val="009E54FE"/>
    <w:rsid w:val="009E5841"/>
    <w:rsid w:val="009E5E7F"/>
    <w:rsid w:val="009E6BE7"/>
    <w:rsid w:val="009E6D04"/>
    <w:rsid w:val="009F0288"/>
    <w:rsid w:val="009F0457"/>
    <w:rsid w:val="009F0AAD"/>
    <w:rsid w:val="009F120D"/>
    <w:rsid w:val="009F198F"/>
    <w:rsid w:val="009F1D57"/>
    <w:rsid w:val="009F2057"/>
    <w:rsid w:val="009F2117"/>
    <w:rsid w:val="009F2E74"/>
    <w:rsid w:val="009F392F"/>
    <w:rsid w:val="009F3BEC"/>
    <w:rsid w:val="009F690F"/>
    <w:rsid w:val="009F6AB6"/>
    <w:rsid w:val="009F6C91"/>
    <w:rsid w:val="009F73B9"/>
    <w:rsid w:val="00A0060B"/>
    <w:rsid w:val="00A0088C"/>
    <w:rsid w:val="00A01103"/>
    <w:rsid w:val="00A015F4"/>
    <w:rsid w:val="00A02242"/>
    <w:rsid w:val="00A0296D"/>
    <w:rsid w:val="00A0499B"/>
    <w:rsid w:val="00A05FBD"/>
    <w:rsid w:val="00A063BF"/>
    <w:rsid w:val="00A068D8"/>
    <w:rsid w:val="00A07467"/>
    <w:rsid w:val="00A07C6E"/>
    <w:rsid w:val="00A11EA9"/>
    <w:rsid w:val="00A12572"/>
    <w:rsid w:val="00A126BE"/>
    <w:rsid w:val="00A12890"/>
    <w:rsid w:val="00A12BC1"/>
    <w:rsid w:val="00A12D9C"/>
    <w:rsid w:val="00A14096"/>
    <w:rsid w:val="00A14741"/>
    <w:rsid w:val="00A14A28"/>
    <w:rsid w:val="00A15021"/>
    <w:rsid w:val="00A15DC2"/>
    <w:rsid w:val="00A15F90"/>
    <w:rsid w:val="00A168A9"/>
    <w:rsid w:val="00A17F23"/>
    <w:rsid w:val="00A2089D"/>
    <w:rsid w:val="00A21313"/>
    <w:rsid w:val="00A21491"/>
    <w:rsid w:val="00A23732"/>
    <w:rsid w:val="00A24402"/>
    <w:rsid w:val="00A24FCA"/>
    <w:rsid w:val="00A251F7"/>
    <w:rsid w:val="00A26004"/>
    <w:rsid w:val="00A26E59"/>
    <w:rsid w:val="00A2725A"/>
    <w:rsid w:val="00A2797C"/>
    <w:rsid w:val="00A279C9"/>
    <w:rsid w:val="00A27EE1"/>
    <w:rsid w:val="00A305A0"/>
    <w:rsid w:val="00A30E81"/>
    <w:rsid w:val="00A31360"/>
    <w:rsid w:val="00A31EAC"/>
    <w:rsid w:val="00A3236E"/>
    <w:rsid w:val="00A32771"/>
    <w:rsid w:val="00A32E4F"/>
    <w:rsid w:val="00A33509"/>
    <w:rsid w:val="00A344C8"/>
    <w:rsid w:val="00A36DC9"/>
    <w:rsid w:val="00A3727E"/>
    <w:rsid w:val="00A37C90"/>
    <w:rsid w:val="00A40A1D"/>
    <w:rsid w:val="00A411B6"/>
    <w:rsid w:val="00A41357"/>
    <w:rsid w:val="00A41AA3"/>
    <w:rsid w:val="00A42DAA"/>
    <w:rsid w:val="00A43FE9"/>
    <w:rsid w:val="00A441F3"/>
    <w:rsid w:val="00A44428"/>
    <w:rsid w:val="00A445CC"/>
    <w:rsid w:val="00A44B55"/>
    <w:rsid w:val="00A44D1B"/>
    <w:rsid w:val="00A45B27"/>
    <w:rsid w:val="00A45DFF"/>
    <w:rsid w:val="00A469C6"/>
    <w:rsid w:val="00A4727D"/>
    <w:rsid w:val="00A47681"/>
    <w:rsid w:val="00A47C6C"/>
    <w:rsid w:val="00A5103D"/>
    <w:rsid w:val="00A5189C"/>
    <w:rsid w:val="00A52543"/>
    <w:rsid w:val="00A53465"/>
    <w:rsid w:val="00A54437"/>
    <w:rsid w:val="00A54492"/>
    <w:rsid w:val="00A54DB5"/>
    <w:rsid w:val="00A56355"/>
    <w:rsid w:val="00A57342"/>
    <w:rsid w:val="00A57376"/>
    <w:rsid w:val="00A6029C"/>
    <w:rsid w:val="00A60B23"/>
    <w:rsid w:val="00A60F81"/>
    <w:rsid w:val="00A614E2"/>
    <w:rsid w:val="00A61BF4"/>
    <w:rsid w:val="00A62229"/>
    <w:rsid w:val="00A6224C"/>
    <w:rsid w:val="00A62869"/>
    <w:rsid w:val="00A63D72"/>
    <w:rsid w:val="00A65B41"/>
    <w:rsid w:val="00A66197"/>
    <w:rsid w:val="00A662AA"/>
    <w:rsid w:val="00A662C2"/>
    <w:rsid w:val="00A66E04"/>
    <w:rsid w:val="00A67958"/>
    <w:rsid w:val="00A70262"/>
    <w:rsid w:val="00A70F3F"/>
    <w:rsid w:val="00A70FA4"/>
    <w:rsid w:val="00A713A6"/>
    <w:rsid w:val="00A7228D"/>
    <w:rsid w:val="00A7277A"/>
    <w:rsid w:val="00A72E1D"/>
    <w:rsid w:val="00A73317"/>
    <w:rsid w:val="00A73A4F"/>
    <w:rsid w:val="00A74A17"/>
    <w:rsid w:val="00A7736E"/>
    <w:rsid w:val="00A77C13"/>
    <w:rsid w:val="00A77C61"/>
    <w:rsid w:val="00A812B4"/>
    <w:rsid w:val="00A813AC"/>
    <w:rsid w:val="00A817C7"/>
    <w:rsid w:val="00A827C5"/>
    <w:rsid w:val="00A82915"/>
    <w:rsid w:val="00A83228"/>
    <w:rsid w:val="00A84A55"/>
    <w:rsid w:val="00A84F97"/>
    <w:rsid w:val="00A84FA0"/>
    <w:rsid w:val="00A85145"/>
    <w:rsid w:val="00A8571E"/>
    <w:rsid w:val="00A85DAD"/>
    <w:rsid w:val="00A86779"/>
    <w:rsid w:val="00A8697D"/>
    <w:rsid w:val="00A86F85"/>
    <w:rsid w:val="00A87192"/>
    <w:rsid w:val="00A8769D"/>
    <w:rsid w:val="00A9145E"/>
    <w:rsid w:val="00A91EE4"/>
    <w:rsid w:val="00A93053"/>
    <w:rsid w:val="00A930A9"/>
    <w:rsid w:val="00A937B0"/>
    <w:rsid w:val="00A94002"/>
    <w:rsid w:val="00A9473B"/>
    <w:rsid w:val="00A9480C"/>
    <w:rsid w:val="00A94C2F"/>
    <w:rsid w:val="00A95510"/>
    <w:rsid w:val="00A97227"/>
    <w:rsid w:val="00A979A3"/>
    <w:rsid w:val="00A97B65"/>
    <w:rsid w:val="00AA0089"/>
    <w:rsid w:val="00AA0119"/>
    <w:rsid w:val="00AA0A55"/>
    <w:rsid w:val="00AA1842"/>
    <w:rsid w:val="00AA2AF1"/>
    <w:rsid w:val="00AA2CB4"/>
    <w:rsid w:val="00AA2F98"/>
    <w:rsid w:val="00AA30EE"/>
    <w:rsid w:val="00AA402D"/>
    <w:rsid w:val="00AA463F"/>
    <w:rsid w:val="00AA552D"/>
    <w:rsid w:val="00AA57C6"/>
    <w:rsid w:val="00AA5AFF"/>
    <w:rsid w:val="00AA5F07"/>
    <w:rsid w:val="00AA69D1"/>
    <w:rsid w:val="00AA6C77"/>
    <w:rsid w:val="00AB027D"/>
    <w:rsid w:val="00AB03D8"/>
    <w:rsid w:val="00AB0C35"/>
    <w:rsid w:val="00AB183F"/>
    <w:rsid w:val="00AB2409"/>
    <w:rsid w:val="00AB2780"/>
    <w:rsid w:val="00AB2DA3"/>
    <w:rsid w:val="00AB3995"/>
    <w:rsid w:val="00AB43B1"/>
    <w:rsid w:val="00AB47A6"/>
    <w:rsid w:val="00AB47E2"/>
    <w:rsid w:val="00AB4884"/>
    <w:rsid w:val="00AB5787"/>
    <w:rsid w:val="00AB5A77"/>
    <w:rsid w:val="00AB62C8"/>
    <w:rsid w:val="00AB6430"/>
    <w:rsid w:val="00AB6657"/>
    <w:rsid w:val="00AB680F"/>
    <w:rsid w:val="00AB6CA2"/>
    <w:rsid w:val="00AB783E"/>
    <w:rsid w:val="00AB7F84"/>
    <w:rsid w:val="00AC0483"/>
    <w:rsid w:val="00AC077A"/>
    <w:rsid w:val="00AC0A1C"/>
    <w:rsid w:val="00AC1429"/>
    <w:rsid w:val="00AC22F7"/>
    <w:rsid w:val="00AC2D11"/>
    <w:rsid w:val="00AC489C"/>
    <w:rsid w:val="00AC5DC1"/>
    <w:rsid w:val="00AD0363"/>
    <w:rsid w:val="00AD0B13"/>
    <w:rsid w:val="00AD0E60"/>
    <w:rsid w:val="00AD262D"/>
    <w:rsid w:val="00AD2867"/>
    <w:rsid w:val="00AD32CE"/>
    <w:rsid w:val="00AD3CD8"/>
    <w:rsid w:val="00AD466D"/>
    <w:rsid w:val="00AD4E69"/>
    <w:rsid w:val="00AD4EFC"/>
    <w:rsid w:val="00AD5820"/>
    <w:rsid w:val="00AD5A76"/>
    <w:rsid w:val="00AD5C3B"/>
    <w:rsid w:val="00AD5C4E"/>
    <w:rsid w:val="00AD61A9"/>
    <w:rsid w:val="00AD64D7"/>
    <w:rsid w:val="00AD6A18"/>
    <w:rsid w:val="00AD6B0D"/>
    <w:rsid w:val="00AD77F0"/>
    <w:rsid w:val="00AD7FAE"/>
    <w:rsid w:val="00AE193A"/>
    <w:rsid w:val="00AE21BE"/>
    <w:rsid w:val="00AE3B8D"/>
    <w:rsid w:val="00AE43EB"/>
    <w:rsid w:val="00AE46CB"/>
    <w:rsid w:val="00AE578F"/>
    <w:rsid w:val="00AE5F46"/>
    <w:rsid w:val="00AE6227"/>
    <w:rsid w:val="00AE79B1"/>
    <w:rsid w:val="00AF1B8F"/>
    <w:rsid w:val="00AF2415"/>
    <w:rsid w:val="00AF28AD"/>
    <w:rsid w:val="00AF2949"/>
    <w:rsid w:val="00AF4055"/>
    <w:rsid w:val="00AF4967"/>
    <w:rsid w:val="00AF517C"/>
    <w:rsid w:val="00AF56E4"/>
    <w:rsid w:val="00AF5730"/>
    <w:rsid w:val="00AF5900"/>
    <w:rsid w:val="00AF5BCF"/>
    <w:rsid w:val="00AF5FC0"/>
    <w:rsid w:val="00AF6E9B"/>
    <w:rsid w:val="00AF7519"/>
    <w:rsid w:val="00B00210"/>
    <w:rsid w:val="00B00471"/>
    <w:rsid w:val="00B006A7"/>
    <w:rsid w:val="00B02241"/>
    <w:rsid w:val="00B0279F"/>
    <w:rsid w:val="00B03571"/>
    <w:rsid w:val="00B03590"/>
    <w:rsid w:val="00B03E51"/>
    <w:rsid w:val="00B042D3"/>
    <w:rsid w:val="00B045AE"/>
    <w:rsid w:val="00B047C3"/>
    <w:rsid w:val="00B04F29"/>
    <w:rsid w:val="00B051FB"/>
    <w:rsid w:val="00B0582C"/>
    <w:rsid w:val="00B07EF0"/>
    <w:rsid w:val="00B11879"/>
    <w:rsid w:val="00B11B21"/>
    <w:rsid w:val="00B12016"/>
    <w:rsid w:val="00B1205E"/>
    <w:rsid w:val="00B136CD"/>
    <w:rsid w:val="00B13835"/>
    <w:rsid w:val="00B13D65"/>
    <w:rsid w:val="00B15594"/>
    <w:rsid w:val="00B159FE"/>
    <w:rsid w:val="00B16302"/>
    <w:rsid w:val="00B16912"/>
    <w:rsid w:val="00B1695D"/>
    <w:rsid w:val="00B171F9"/>
    <w:rsid w:val="00B17F62"/>
    <w:rsid w:val="00B202FB"/>
    <w:rsid w:val="00B20E25"/>
    <w:rsid w:val="00B20EE4"/>
    <w:rsid w:val="00B21824"/>
    <w:rsid w:val="00B219EE"/>
    <w:rsid w:val="00B2355B"/>
    <w:rsid w:val="00B24278"/>
    <w:rsid w:val="00B24956"/>
    <w:rsid w:val="00B25846"/>
    <w:rsid w:val="00B25E5C"/>
    <w:rsid w:val="00B264ED"/>
    <w:rsid w:val="00B26861"/>
    <w:rsid w:val="00B27B40"/>
    <w:rsid w:val="00B30769"/>
    <w:rsid w:val="00B308E6"/>
    <w:rsid w:val="00B3145C"/>
    <w:rsid w:val="00B318B3"/>
    <w:rsid w:val="00B31DB4"/>
    <w:rsid w:val="00B325F8"/>
    <w:rsid w:val="00B32964"/>
    <w:rsid w:val="00B33042"/>
    <w:rsid w:val="00B3310D"/>
    <w:rsid w:val="00B33D96"/>
    <w:rsid w:val="00B35683"/>
    <w:rsid w:val="00B35952"/>
    <w:rsid w:val="00B3661A"/>
    <w:rsid w:val="00B40027"/>
    <w:rsid w:val="00B4037D"/>
    <w:rsid w:val="00B41615"/>
    <w:rsid w:val="00B42FB6"/>
    <w:rsid w:val="00B43379"/>
    <w:rsid w:val="00B4533A"/>
    <w:rsid w:val="00B4546E"/>
    <w:rsid w:val="00B46FE4"/>
    <w:rsid w:val="00B47C14"/>
    <w:rsid w:val="00B503B8"/>
    <w:rsid w:val="00B50C68"/>
    <w:rsid w:val="00B5270F"/>
    <w:rsid w:val="00B52A8F"/>
    <w:rsid w:val="00B53978"/>
    <w:rsid w:val="00B5410B"/>
    <w:rsid w:val="00B549C0"/>
    <w:rsid w:val="00B554BF"/>
    <w:rsid w:val="00B5697F"/>
    <w:rsid w:val="00B61660"/>
    <w:rsid w:val="00B621AB"/>
    <w:rsid w:val="00B62A58"/>
    <w:rsid w:val="00B63123"/>
    <w:rsid w:val="00B6338A"/>
    <w:rsid w:val="00B6493D"/>
    <w:rsid w:val="00B6598A"/>
    <w:rsid w:val="00B668CA"/>
    <w:rsid w:val="00B67986"/>
    <w:rsid w:val="00B67A47"/>
    <w:rsid w:val="00B67C2C"/>
    <w:rsid w:val="00B67F2E"/>
    <w:rsid w:val="00B70122"/>
    <w:rsid w:val="00B7077E"/>
    <w:rsid w:val="00B70AD5"/>
    <w:rsid w:val="00B72391"/>
    <w:rsid w:val="00B76BC7"/>
    <w:rsid w:val="00B77727"/>
    <w:rsid w:val="00B77D21"/>
    <w:rsid w:val="00B804CC"/>
    <w:rsid w:val="00B81120"/>
    <w:rsid w:val="00B81F99"/>
    <w:rsid w:val="00B8352B"/>
    <w:rsid w:val="00B839C0"/>
    <w:rsid w:val="00B8421F"/>
    <w:rsid w:val="00B85698"/>
    <w:rsid w:val="00B85B62"/>
    <w:rsid w:val="00B86D16"/>
    <w:rsid w:val="00B86D75"/>
    <w:rsid w:val="00B87646"/>
    <w:rsid w:val="00B87D0B"/>
    <w:rsid w:val="00B906EC"/>
    <w:rsid w:val="00B9167F"/>
    <w:rsid w:val="00B91F66"/>
    <w:rsid w:val="00B9226D"/>
    <w:rsid w:val="00B9283E"/>
    <w:rsid w:val="00B93452"/>
    <w:rsid w:val="00B93B69"/>
    <w:rsid w:val="00B93D88"/>
    <w:rsid w:val="00B940E5"/>
    <w:rsid w:val="00B95AA8"/>
    <w:rsid w:val="00B97624"/>
    <w:rsid w:val="00BA01E8"/>
    <w:rsid w:val="00BA1555"/>
    <w:rsid w:val="00BA1979"/>
    <w:rsid w:val="00BA2528"/>
    <w:rsid w:val="00BA285B"/>
    <w:rsid w:val="00BA2A81"/>
    <w:rsid w:val="00BA3659"/>
    <w:rsid w:val="00BA4620"/>
    <w:rsid w:val="00BA59FE"/>
    <w:rsid w:val="00BA6630"/>
    <w:rsid w:val="00BA78EE"/>
    <w:rsid w:val="00BA7A00"/>
    <w:rsid w:val="00BA7B80"/>
    <w:rsid w:val="00BA7E4E"/>
    <w:rsid w:val="00BB01F8"/>
    <w:rsid w:val="00BB03B0"/>
    <w:rsid w:val="00BB04F1"/>
    <w:rsid w:val="00BB0A74"/>
    <w:rsid w:val="00BB0EBC"/>
    <w:rsid w:val="00BB1231"/>
    <w:rsid w:val="00BB159D"/>
    <w:rsid w:val="00BB1E4D"/>
    <w:rsid w:val="00BB650F"/>
    <w:rsid w:val="00BB6596"/>
    <w:rsid w:val="00BB6D85"/>
    <w:rsid w:val="00BB6E94"/>
    <w:rsid w:val="00BC0657"/>
    <w:rsid w:val="00BC06D3"/>
    <w:rsid w:val="00BC113F"/>
    <w:rsid w:val="00BC2669"/>
    <w:rsid w:val="00BC2A50"/>
    <w:rsid w:val="00BC2AFA"/>
    <w:rsid w:val="00BC2B52"/>
    <w:rsid w:val="00BC340C"/>
    <w:rsid w:val="00BC42A6"/>
    <w:rsid w:val="00BC553C"/>
    <w:rsid w:val="00BC573D"/>
    <w:rsid w:val="00BC5A3A"/>
    <w:rsid w:val="00BC5DDF"/>
    <w:rsid w:val="00BC6052"/>
    <w:rsid w:val="00BC61D8"/>
    <w:rsid w:val="00BC7422"/>
    <w:rsid w:val="00BC7D44"/>
    <w:rsid w:val="00BC7EA0"/>
    <w:rsid w:val="00BD0708"/>
    <w:rsid w:val="00BD13D3"/>
    <w:rsid w:val="00BD1466"/>
    <w:rsid w:val="00BD186F"/>
    <w:rsid w:val="00BD1D0C"/>
    <w:rsid w:val="00BD2125"/>
    <w:rsid w:val="00BD3617"/>
    <w:rsid w:val="00BD4196"/>
    <w:rsid w:val="00BD4291"/>
    <w:rsid w:val="00BD4331"/>
    <w:rsid w:val="00BD5114"/>
    <w:rsid w:val="00BD56E7"/>
    <w:rsid w:val="00BD5C37"/>
    <w:rsid w:val="00BD5FA9"/>
    <w:rsid w:val="00BD6095"/>
    <w:rsid w:val="00BD713E"/>
    <w:rsid w:val="00BD74E3"/>
    <w:rsid w:val="00BE0867"/>
    <w:rsid w:val="00BE0CDC"/>
    <w:rsid w:val="00BE1079"/>
    <w:rsid w:val="00BE172E"/>
    <w:rsid w:val="00BE1971"/>
    <w:rsid w:val="00BE1A70"/>
    <w:rsid w:val="00BE1CFE"/>
    <w:rsid w:val="00BE2DA6"/>
    <w:rsid w:val="00BE3AE0"/>
    <w:rsid w:val="00BE5284"/>
    <w:rsid w:val="00BE5394"/>
    <w:rsid w:val="00BE569D"/>
    <w:rsid w:val="00BE66A7"/>
    <w:rsid w:val="00BE689F"/>
    <w:rsid w:val="00BE6AA8"/>
    <w:rsid w:val="00BE70D5"/>
    <w:rsid w:val="00BE7F09"/>
    <w:rsid w:val="00BF09A4"/>
    <w:rsid w:val="00BF1BD0"/>
    <w:rsid w:val="00BF1F62"/>
    <w:rsid w:val="00BF24BC"/>
    <w:rsid w:val="00BF420C"/>
    <w:rsid w:val="00BF4482"/>
    <w:rsid w:val="00BF4F95"/>
    <w:rsid w:val="00BF58C3"/>
    <w:rsid w:val="00BF596B"/>
    <w:rsid w:val="00BF5FDE"/>
    <w:rsid w:val="00BF68FD"/>
    <w:rsid w:val="00BF6CFE"/>
    <w:rsid w:val="00BF6E4E"/>
    <w:rsid w:val="00C00320"/>
    <w:rsid w:val="00C01B8C"/>
    <w:rsid w:val="00C01F76"/>
    <w:rsid w:val="00C03917"/>
    <w:rsid w:val="00C03929"/>
    <w:rsid w:val="00C03E6B"/>
    <w:rsid w:val="00C0402F"/>
    <w:rsid w:val="00C043D6"/>
    <w:rsid w:val="00C04711"/>
    <w:rsid w:val="00C04866"/>
    <w:rsid w:val="00C04CDD"/>
    <w:rsid w:val="00C05E26"/>
    <w:rsid w:val="00C05E2B"/>
    <w:rsid w:val="00C06667"/>
    <w:rsid w:val="00C07275"/>
    <w:rsid w:val="00C07677"/>
    <w:rsid w:val="00C07A94"/>
    <w:rsid w:val="00C113C7"/>
    <w:rsid w:val="00C118E8"/>
    <w:rsid w:val="00C11D79"/>
    <w:rsid w:val="00C126D5"/>
    <w:rsid w:val="00C12A9A"/>
    <w:rsid w:val="00C13844"/>
    <w:rsid w:val="00C165CF"/>
    <w:rsid w:val="00C226AF"/>
    <w:rsid w:val="00C22EC4"/>
    <w:rsid w:val="00C23988"/>
    <w:rsid w:val="00C23D2D"/>
    <w:rsid w:val="00C23F12"/>
    <w:rsid w:val="00C24D80"/>
    <w:rsid w:val="00C26729"/>
    <w:rsid w:val="00C272EA"/>
    <w:rsid w:val="00C274C7"/>
    <w:rsid w:val="00C27AB2"/>
    <w:rsid w:val="00C27CDE"/>
    <w:rsid w:val="00C3072A"/>
    <w:rsid w:val="00C3079A"/>
    <w:rsid w:val="00C312E1"/>
    <w:rsid w:val="00C3147B"/>
    <w:rsid w:val="00C31719"/>
    <w:rsid w:val="00C31A27"/>
    <w:rsid w:val="00C31B42"/>
    <w:rsid w:val="00C32224"/>
    <w:rsid w:val="00C3224A"/>
    <w:rsid w:val="00C3262E"/>
    <w:rsid w:val="00C32D17"/>
    <w:rsid w:val="00C32FE6"/>
    <w:rsid w:val="00C335A7"/>
    <w:rsid w:val="00C335E0"/>
    <w:rsid w:val="00C33D6F"/>
    <w:rsid w:val="00C3557D"/>
    <w:rsid w:val="00C3591C"/>
    <w:rsid w:val="00C35AAC"/>
    <w:rsid w:val="00C36284"/>
    <w:rsid w:val="00C363B2"/>
    <w:rsid w:val="00C3647A"/>
    <w:rsid w:val="00C36557"/>
    <w:rsid w:val="00C3700A"/>
    <w:rsid w:val="00C3769B"/>
    <w:rsid w:val="00C40567"/>
    <w:rsid w:val="00C41491"/>
    <w:rsid w:val="00C41B38"/>
    <w:rsid w:val="00C41D50"/>
    <w:rsid w:val="00C43777"/>
    <w:rsid w:val="00C43C4F"/>
    <w:rsid w:val="00C440AF"/>
    <w:rsid w:val="00C44CEA"/>
    <w:rsid w:val="00C450B4"/>
    <w:rsid w:val="00C4549B"/>
    <w:rsid w:val="00C45833"/>
    <w:rsid w:val="00C45B2A"/>
    <w:rsid w:val="00C45C5C"/>
    <w:rsid w:val="00C46354"/>
    <w:rsid w:val="00C467FA"/>
    <w:rsid w:val="00C46CD0"/>
    <w:rsid w:val="00C47063"/>
    <w:rsid w:val="00C47574"/>
    <w:rsid w:val="00C50136"/>
    <w:rsid w:val="00C501ED"/>
    <w:rsid w:val="00C5035D"/>
    <w:rsid w:val="00C51021"/>
    <w:rsid w:val="00C51207"/>
    <w:rsid w:val="00C51565"/>
    <w:rsid w:val="00C519F4"/>
    <w:rsid w:val="00C51F75"/>
    <w:rsid w:val="00C5242E"/>
    <w:rsid w:val="00C5272B"/>
    <w:rsid w:val="00C53E0A"/>
    <w:rsid w:val="00C53E62"/>
    <w:rsid w:val="00C544CC"/>
    <w:rsid w:val="00C54A8E"/>
    <w:rsid w:val="00C55730"/>
    <w:rsid w:val="00C5612F"/>
    <w:rsid w:val="00C56A02"/>
    <w:rsid w:val="00C571D1"/>
    <w:rsid w:val="00C5791C"/>
    <w:rsid w:val="00C60931"/>
    <w:rsid w:val="00C637E2"/>
    <w:rsid w:val="00C64931"/>
    <w:rsid w:val="00C65F6A"/>
    <w:rsid w:val="00C67BAC"/>
    <w:rsid w:val="00C7022F"/>
    <w:rsid w:val="00C70C4A"/>
    <w:rsid w:val="00C7136D"/>
    <w:rsid w:val="00C71894"/>
    <w:rsid w:val="00C71B64"/>
    <w:rsid w:val="00C71FF7"/>
    <w:rsid w:val="00C7226D"/>
    <w:rsid w:val="00C72D81"/>
    <w:rsid w:val="00C738B3"/>
    <w:rsid w:val="00C73A3A"/>
    <w:rsid w:val="00C74335"/>
    <w:rsid w:val="00C7445A"/>
    <w:rsid w:val="00C746E4"/>
    <w:rsid w:val="00C74BFB"/>
    <w:rsid w:val="00C74E2A"/>
    <w:rsid w:val="00C754B5"/>
    <w:rsid w:val="00C761A0"/>
    <w:rsid w:val="00C76FEC"/>
    <w:rsid w:val="00C774DC"/>
    <w:rsid w:val="00C7757F"/>
    <w:rsid w:val="00C77878"/>
    <w:rsid w:val="00C8027C"/>
    <w:rsid w:val="00C80A69"/>
    <w:rsid w:val="00C82AE3"/>
    <w:rsid w:val="00C82EF0"/>
    <w:rsid w:val="00C82FBD"/>
    <w:rsid w:val="00C8369C"/>
    <w:rsid w:val="00C838F6"/>
    <w:rsid w:val="00C840B8"/>
    <w:rsid w:val="00C841B2"/>
    <w:rsid w:val="00C84214"/>
    <w:rsid w:val="00C85BF2"/>
    <w:rsid w:val="00C863EA"/>
    <w:rsid w:val="00C866BE"/>
    <w:rsid w:val="00C86E63"/>
    <w:rsid w:val="00C87340"/>
    <w:rsid w:val="00C901BF"/>
    <w:rsid w:val="00C90226"/>
    <w:rsid w:val="00C9041A"/>
    <w:rsid w:val="00C9050A"/>
    <w:rsid w:val="00C9115F"/>
    <w:rsid w:val="00C915D0"/>
    <w:rsid w:val="00C938E8"/>
    <w:rsid w:val="00C949A3"/>
    <w:rsid w:val="00C94C28"/>
    <w:rsid w:val="00C95211"/>
    <w:rsid w:val="00C960E5"/>
    <w:rsid w:val="00C96639"/>
    <w:rsid w:val="00C96F33"/>
    <w:rsid w:val="00C971B0"/>
    <w:rsid w:val="00CA1697"/>
    <w:rsid w:val="00CA1ACB"/>
    <w:rsid w:val="00CA1BD8"/>
    <w:rsid w:val="00CA1CC2"/>
    <w:rsid w:val="00CA1D27"/>
    <w:rsid w:val="00CA2106"/>
    <w:rsid w:val="00CA247D"/>
    <w:rsid w:val="00CA25EA"/>
    <w:rsid w:val="00CA3FF4"/>
    <w:rsid w:val="00CA44F0"/>
    <w:rsid w:val="00CA5C07"/>
    <w:rsid w:val="00CA5DD4"/>
    <w:rsid w:val="00CA66E5"/>
    <w:rsid w:val="00CA6C2D"/>
    <w:rsid w:val="00CA6C6D"/>
    <w:rsid w:val="00CA718D"/>
    <w:rsid w:val="00CA72FA"/>
    <w:rsid w:val="00CB0A0A"/>
    <w:rsid w:val="00CB28E3"/>
    <w:rsid w:val="00CB4B99"/>
    <w:rsid w:val="00CB4DC4"/>
    <w:rsid w:val="00CB4E42"/>
    <w:rsid w:val="00CB57A4"/>
    <w:rsid w:val="00CB65A5"/>
    <w:rsid w:val="00CB698F"/>
    <w:rsid w:val="00CB6B04"/>
    <w:rsid w:val="00CB6F24"/>
    <w:rsid w:val="00CB77AC"/>
    <w:rsid w:val="00CC06D0"/>
    <w:rsid w:val="00CC1F76"/>
    <w:rsid w:val="00CC255F"/>
    <w:rsid w:val="00CC56A4"/>
    <w:rsid w:val="00CC5A9D"/>
    <w:rsid w:val="00CC5C3B"/>
    <w:rsid w:val="00CC69E2"/>
    <w:rsid w:val="00CC7DF7"/>
    <w:rsid w:val="00CC7FA1"/>
    <w:rsid w:val="00CD0754"/>
    <w:rsid w:val="00CD0A31"/>
    <w:rsid w:val="00CD0B4D"/>
    <w:rsid w:val="00CD1395"/>
    <w:rsid w:val="00CD2B47"/>
    <w:rsid w:val="00CD326C"/>
    <w:rsid w:val="00CD3635"/>
    <w:rsid w:val="00CD3BE6"/>
    <w:rsid w:val="00CD3C59"/>
    <w:rsid w:val="00CD4216"/>
    <w:rsid w:val="00CD64AD"/>
    <w:rsid w:val="00CD6DAF"/>
    <w:rsid w:val="00CD73B0"/>
    <w:rsid w:val="00CD7920"/>
    <w:rsid w:val="00CD798B"/>
    <w:rsid w:val="00CE0BF1"/>
    <w:rsid w:val="00CE1D01"/>
    <w:rsid w:val="00CE1F17"/>
    <w:rsid w:val="00CE1F59"/>
    <w:rsid w:val="00CE1FB0"/>
    <w:rsid w:val="00CE2657"/>
    <w:rsid w:val="00CE273D"/>
    <w:rsid w:val="00CE4665"/>
    <w:rsid w:val="00CE4D3D"/>
    <w:rsid w:val="00CE53FC"/>
    <w:rsid w:val="00CE57CD"/>
    <w:rsid w:val="00CE5CA5"/>
    <w:rsid w:val="00CE6A9A"/>
    <w:rsid w:val="00CE7A95"/>
    <w:rsid w:val="00CF0FA4"/>
    <w:rsid w:val="00CF153A"/>
    <w:rsid w:val="00CF313A"/>
    <w:rsid w:val="00CF3391"/>
    <w:rsid w:val="00CF5758"/>
    <w:rsid w:val="00CF5798"/>
    <w:rsid w:val="00CF5E6E"/>
    <w:rsid w:val="00CF6EC4"/>
    <w:rsid w:val="00CF6FA8"/>
    <w:rsid w:val="00CF7085"/>
    <w:rsid w:val="00CF7E22"/>
    <w:rsid w:val="00D00A02"/>
    <w:rsid w:val="00D014F7"/>
    <w:rsid w:val="00D01534"/>
    <w:rsid w:val="00D018EC"/>
    <w:rsid w:val="00D01DEF"/>
    <w:rsid w:val="00D01F36"/>
    <w:rsid w:val="00D023BD"/>
    <w:rsid w:val="00D0247B"/>
    <w:rsid w:val="00D0297B"/>
    <w:rsid w:val="00D02BFC"/>
    <w:rsid w:val="00D030E2"/>
    <w:rsid w:val="00D0405B"/>
    <w:rsid w:val="00D048B3"/>
    <w:rsid w:val="00D05867"/>
    <w:rsid w:val="00D05BBB"/>
    <w:rsid w:val="00D05C33"/>
    <w:rsid w:val="00D06612"/>
    <w:rsid w:val="00D067D0"/>
    <w:rsid w:val="00D0778D"/>
    <w:rsid w:val="00D078DE"/>
    <w:rsid w:val="00D10D3D"/>
    <w:rsid w:val="00D10E5C"/>
    <w:rsid w:val="00D10FDF"/>
    <w:rsid w:val="00D11866"/>
    <w:rsid w:val="00D11E0B"/>
    <w:rsid w:val="00D13D87"/>
    <w:rsid w:val="00D1476B"/>
    <w:rsid w:val="00D15683"/>
    <w:rsid w:val="00D173E4"/>
    <w:rsid w:val="00D179D4"/>
    <w:rsid w:val="00D202FB"/>
    <w:rsid w:val="00D208B0"/>
    <w:rsid w:val="00D227EC"/>
    <w:rsid w:val="00D23075"/>
    <w:rsid w:val="00D2308B"/>
    <w:rsid w:val="00D232CD"/>
    <w:rsid w:val="00D2338D"/>
    <w:rsid w:val="00D247C2"/>
    <w:rsid w:val="00D2709A"/>
    <w:rsid w:val="00D2751F"/>
    <w:rsid w:val="00D30794"/>
    <w:rsid w:val="00D308BA"/>
    <w:rsid w:val="00D323D0"/>
    <w:rsid w:val="00D33EB8"/>
    <w:rsid w:val="00D33F9C"/>
    <w:rsid w:val="00D34482"/>
    <w:rsid w:val="00D3499C"/>
    <w:rsid w:val="00D34B02"/>
    <w:rsid w:val="00D352BC"/>
    <w:rsid w:val="00D3553F"/>
    <w:rsid w:val="00D37726"/>
    <w:rsid w:val="00D37CAF"/>
    <w:rsid w:val="00D40027"/>
    <w:rsid w:val="00D408BE"/>
    <w:rsid w:val="00D41103"/>
    <w:rsid w:val="00D42305"/>
    <w:rsid w:val="00D432F7"/>
    <w:rsid w:val="00D43C6E"/>
    <w:rsid w:val="00D44033"/>
    <w:rsid w:val="00D44BD1"/>
    <w:rsid w:val="00D45312"/>
    <w:rsid w:val="00D456F5"/>
    <w:rsid w:val="00D464DA"/>
    <w:rsid w:val="00D469B0"/>
    <w:rsid w:val="00D46D49"/>
    <w:rsid w:val="00D506D1"/>
    <w:rsid w:val="00D510D3"/>
    <w:rsid w:val="00D51DE9"/>
    <w:rsid w:val="00D5242E"/>
    <w:rsid w:val="00D52804"/>
    <w:rsid w:val="00D52FD8"/>
    <w:rsid w:val="00D531D7"/>
    <w:rsid w:val="00D53688"/>
    <w:rsid w:val="00D54938"/>
    <w:rsid w:val="00D55475"/>
    <w:rsid w:val="00D55922"/>
    <w:rsid w:val="00D55A49"/>
    <w:rsid w:val="00D56E2D"/>
    <w:rsid w:val="00D5761B"/>
    <w:rsid w:val="00D60D7E"/>
    <w:rsid w:val="00D60DE8"/>
    <w:rsid w:val="00D618E9"/>
    <w:rsid w:val="00D61A05"/>
    <w:rsid w:val="00D61B59"/>
    <w:rsid w:val="00D61C06"/>
    <w:rsid w:val="00D62222"/>
    <w:rsid w:val="00D63C86"/>
    <w:rsid w:val="00D645D8"/>
    <w:rsid w:val="00D64849"/>
    <w:rsid w:val="00D64C6C"/>
    <w:rsid w:val="00D6562A"/>
    <w:rsid w:val="00D665B7"/>
    <w:rsid w:val="00D667DE"/>
    <w:rsid w:val="00D66A12"/>
    <w:rsid w:val="00D66B8F"/>
    <w:rsid w:val="00D72460"/>
    <w:rsid w:val="00D73310"/>
    <w:rsid w:val="00D739DC"/>
    <w:rsid w:val="00D751E2"/>
    <w:rsid w:val="00D75E76"/>
    <w:rsid w:val="00D76B85"/>
    <w:rsid w:val="00D77735"/>
    <w:rsid w:val="00D80366"/>
    <w:rsid w:val="00D80492"/>
    <w:rsid w:val="00D8080E"/>
    <w:rsid w:val="00D81556"/>
    <w:rsid w:val="00D81B08"/>
    <w:rsid w:val="00D826B3"/>
    <w:rsid w:val="00D83728"/>
    <w:rsid w:val="00D8385E"/>
    <w:rsid w:val="00D83950"/>
    <w:rsid w:val="00D83B67"/>
    <w:rsid w:val="00D8443D"/>
    <w:rsid w:val="00D84ACB"/>
    <w:rsid w:val="00D84BA2"/>
    <w:rsid w:val="00D85A9A"/>
    <w:rsid w:val="00D85EC1"/>
    <w:rsid w:val="00D86148"/>
    <w:rsid w:val="00D87482"/>
    <w:rsid w:val="00D87C73"/>
    <w:rsid w:val="00D902C4"/>
    <w:rsid w:val="00D90489"/>
    <w:rsid w:val="00D90602"/>
    <w:rsid w:val="00D915E7"/>
    <w:rsid w:val="00D916AD"/>
    <w:rsid w:val="00D9171C"/>
    <w:rsid w:val="00D91BE2"/>
    <w:rsid w:val="00D927FF"/>
    <w:rsid w:val="00D92AA8"/>
    <w:rsid w:val="00D9328D"/>
    <w:rsid w:val="00D9442E"/>
    <w:rsid w:val="00D9472C"/>
    <w:rsid w:val="00D9485A"/>
    <w:rsid w:val="00D94B34"/>
    <w:rsid w:val="00D9513A"/>
    <w:rsid w:val="00D9536C"/>
    <w:rsid w:val="00D954D6"/>
    <w:rsid w:val="00D956F0"/>
    <w:rsid w:val="00D95808"/>
    <w:rsid w:val="00D95E4A"/>
    <w:rsid w:val="00D964A4"/>
    <w:rsid w:val="00D96CFC"/>
    <w:rsid w:val="00D975D1"/>
    <w:rsid w:val="00D97D64"/>
    <w:rsid w:val="00DA0070"/>
    <w:rsid w:val="00DA0C54"/>
    <w:rsid w:val="00DA10E7"/>
    <w:rsid w:val="00DA1422"/>
    <w:rsid w:val="00DA1652"/>
    <w:rsid w:val="00DA19BB"/>
    <w:rsid w:val="00DA1FE7"/>
    <w:rsid w:val="00DA21E0"/>
    <w:rsid w:val="00DA2AB4"/>
    <w:rsid w:val="00DA4411"/>
    <w:rsid w:val="00DA5058"/>
    <w:rsid w:val="00DA5A16"/>
    <w:rsid w:val="00DA706D"/>
    <w:rsid w:val="00DA7DF9"/>
    <w:rsid w:val="00DA7E26"/>
    <w:rsid w:val="00DB0ADC"/>
    <w:rsid w:val="00DB0D04"/>
    <w:rsid w:val="00DB1135"/>
    <w:rsid w:val="00DB1934"/>
    <w:rsid w:val="00DB3714"/>
    <w:rsid w:val="00DB479D"/>
    <w:rsid w:val="00DB69F3"/>
    <w:rsid w:val="00DB6E9A"/>
    <w:rsid w:val="00DB7314"/>
    <w:rsid w:val="00DB7CA9"/>
    <w:rsid w:val="00DC09EF"/>
    <w:rsid w:val="00DC237D"/>
    <w:rsid w:val="00DC23EF"/>
    <w:rsid w:val="00DC2B46"/>
    <w:rsid w:val="00DC31D7"/>
    <w:rsid w:val="00DC3ED5"/>
    <w:rsid w:val="00DC59F9"/>
    <w:rsid w:val="00DC6425"/>
    <w:rsid w:val="00DC6B39"/>
    <w:rsid w:val="00DC7107"/>
    <w:rsid w:val="00DD0BDE"/>
    <w:rsid w:val="00DD1C23"/>
    <w:rsid w:val="00DD22A1"/>
    <w:rsid w:val="00DD2FF4"/>
    <w:rsid w:val="00DD3190"/>
    <w:rsid w:val="00DD4722"/>
    <w:rsid w:val="00DD4910"/>
    <w:rsid w:val="00DD4924"/>
    <w:rsid w:val="00DD592E"/>
    <w:rsid w:val="00DD68D4"/>
    <w:rsid w:val="00DD74EA"/>
    <w:rsid w:val="00DE0CED"/>
    <w:rsid w:val="00DE0E9C"/>
    <w:rsid w:val="00DE15D9"/>
    <w:rsid w:val="00DE1E78"/>
    <w:rsid w:val="00DE2D43"/>
    <w:rsid w:val="00DE4161"/>
    <w:rsid w:val="00DE46D9"/>
    <w:rsid w:val="00DE688D"/>
    <w:rsid w:val="00DE795F"/>
    <w:rsid w:val="00DE7D87"/>
    <w:rsid w:val="00DE7E8A"/>
    <w:rsid w:val="00DF0224"/>
    <w:rsid w:val="00DF14AD"/>
    <w:rsid w:val="00DF187F"/>
    <w:rsid w:val="00DF2B3D"/>
    <w:rsid w:val="00DF3B6C"/>
    <w:rsid w:val="00DF44F1"/>
    <w:rsid w:val="00DF4AA5"/>
    <w:rsid w:val="00DF5078"/>
    <w:rsid w:val="00DF6096"/>
    <w:rsid w:val="00DF73DA"/>
    <w:rsid w:val="00E009FB"/>
    <w:rsid w:val="00E00E88"/>
    <w:rsid w:val="00E01089"/>
    <w:rsid w:val="00E01531"/>
    <w:rsid w:val="00E058B3"/>
    <w:rsid w:val="00E05D06"/>
    <w:rsid w:val="00E05F71"/>
    <w:rsid w:val="00E065AC"/>
    <w:rsid w:val="00E068DF"/>
    <w:rsid w:val="00E072F6"/>
    <w:rsid w:val="00E07C92"/>
    <w:rsid w:val="00E106F6"/>
    <w:rsid w:val="00E107FB"/>
    <w:rsid w:val="00E10977"/>
    <w:rsid w:val="00E10FD7"/>
    <w:rsid w:val="00E12483"/>
    <w:rsid w:val="00E124F4"/>
    <w:rsid w:val="00E12A74"/>
    <w:rsid w:val="00E147A2"/>
    <w:rsid w:val="00E15294"/>
    <w:rsid w:val="00E15B64"/>
    <w:rsid w:val="00E15B95"/>
    <w:rsid w:val="00E15C7D"/>
    <w:rsid w:val="00E1620E"/>
    <w:rsid w:val="00E16ADA"/>
    <w:rsid w:val="00E16CAA"/>
    <w:rsid w:val="00E16D12"/>
    <w:rsid w:val="00E16F41"/>
    <w:rsid w:val="00E174F4"/>
    <w:rsid w:val="00E176BC"/>
    <w:rsid w:val="00E17911"/>
    <w:rsid w:val="00E2100C"/>
    <w:rsid w:val="00E22693"/>
    <w:rsid w:val="00E22A58"/>
    <w:rsid w:val="00E24449"/>
    <w:rsid w:val="00E24493"/>
    <w:rsid w:val="00E24A92"/>
    <w:rsid w:val="00E27637"/>
    <w:rsid w:val="00E277DB"/>
    <w:rsid w:val="00E302DE"/>
    <w:rsid w:val="00E30E3C"/>
    <w:rsid w:val="00E31C6C"/>
    <w:rsid w:val="00E31E45"/>
    <w:rsid w:val="00E33F49"/>
    <w:rsid w:val="00E34B2A"/>
    <w:rsid w:val="00E3531F"/>
    <w:rsid w:val="00E35510"/>
    <w:rsid w:val="00E35CE7"/>
    <w:rsid w:val="00E3639D"/>
    <w:rsid w:val="00E36B3F"/>
    <w:rsid w:val="00E3753C"/>
    <w:rsid w:val="00E375AD"/>
    <w:rsid w:val="00E37CD2"/>
    <w:rsid w:val="00E40653"/>
    <w:rsid w:val="00E409C1"/>
    <w:rsid w:val="00E410D2"/>
    <w:rsid w:val="00E41122"/>
    <w:rsid w:val="00E41477"/>
    <w:rsid w:val="00E427B6"/>
    <w:rsid w:val="00E43B6D"/>
    <w:rsid w:val="00E44CB5"/>
    <w:rsid w:val="00E4566E"/>
    <w:rsid w:val="00E45AF4"/>
    <w:rsid w:val="00E45E2F"/>
    <w:rsid w:val="00E462C8"/>
    <w:rsid w:val="00E46DF5"/>
    <w:rsid w:val="00E4715C"/>
    <w:rsid w:val="00E47351"/>
    <w:rsid w:val="00E50009"/>
    <w:rsid w:val="00E51BD0"/>
    <w:rsid w:val="00E52220"/>
    <w:rsid w:val="00E5233B"/>
    <w:rsid w:val="00E5241E"/>
    <w:rsid w:val="00E5277A"/>
    <w:rsid w:val="00E52A2D"/>
    <w:rsid w:val="00E52E53"/>
    <w:rsid w:val="00E54AF5"/>
    <w:rsid w:val="00E54EF0"/>
    <w:rsid w:val="00E557A3"/>
    <w:rsid w:val="00E56BF7"/>
    <w:rsid w:val="00E5793E"/>
    <w:rsid w:val="00E60B8F"/>
    <w:rsid w:val="00E60D1C"/>
    <w:rsid w:val="00E60DBD"/>
    <w:rsid w:val="00E610BF"/>
    <w:rsid w:val="00E61106"/>
    <w:rsid w:val="00E611EF"/>
    <w:rsid w:val="00E61737"/>
    <w:rsid w:val="00E61738"/>
    <w:rsid w:val="00E61C13"/>
    <w:rsid w:val="00E62465"/>
    <w:rsid w:val="00E62BE8"/>
    <w:rsid w:val="00E63C00"/>
    <w:rsid w:val="00E656B1"/>
    <w:rsid w:val="00E65780"/>
    <w:rsid w:val="00E65D91"/>
    <w:rsid w:val="00E662AD"/>
    <w:rsid w:val="00E6634F"/>
    <w:rsid w:val="00E6707D"/>
    <w:rsid w:val="00E700DE"/>
    <w:rsid w:val="00E70634"/>
    <w:rsid w:val="00E709D4"/>
    <w:rsid w:val="00E70C2E"/>
    <w:rsid w:val="00E71DCD"/>
    <w:rsid w:val="00E72637"/>
    <w:rsid w:val="00E72A50"/>
    <w:rsid w:val="00E72B94"/>
    <w:rsid w:val="00E734BA"/>
    <w:rsid w:val="00E73582"/>
    <w:rsid w:val="00E7433F"/>
    <w:rsid w:val="00E745A1"/>
    <w:rsid w:val="00E748F8"/>
    <w:rsid w:val="00E7585A"/>
    <w:rsid w:val="00E75885"/>
    <w:rsid w:val="00E75FBD"/>
    <w:rsid w:val="00E76235"/>
    <w:rsid w:val="00E77F5F"/>
    <w:rsid w:val="00E801DF"/>
    <w:rsid w:val="00E813C9"/>
    <w:rsid w:val="00E8187D"/>
    <w:rsid w:val="00E81E0B"/>
    <w:rsid w:val="00E839EF"/>
    <w:rsid w:val="00E8407D"/>
    <w:rsid w:val="00E84BFC"/>
    <w:rsid w:val="00E85067"/>
    <w:rsid w:val="00E85E47"/>
    <w:rsid w:val="00E862AD"/>
    <w:rsid w:val="00E8661D"/>
    <w:rsid w:val="00E86FCB"/>
    <w:rsid w:val="00E87A80"/>
    <w:rsid w:val="00E87BB5"/>
    <w:rsid w:val="00E923A5"/>
    <w:rsid w:val="00E92C56"/>
    <w:rsid w:val="00E93466"/>
    <w:rsid w:val="00E93837"/>
    <w:rsid w:val="00E93884"/>
    <w:rsid w:val="00E94567"/>
    <w:rsid w:val="00E95FA9"/>
    <w:rsid w:val="00E96031"/>
    <w:rsid w:val="00E96244"/>
    <w:rsid w:val="00E967C3"/>
    <w:rsid w:val="00E96852"/>
    <w:rsid w:val="00E96E30"/>
    <w:rsid w:val="00E97CAF"/>
    <w:rsid w:val="00EA2855"/>
    <w:rsid w:val="00EA3B19"/>
    <w:rsid w:val="00EA4071"/>
    <w:rsid w:val="00EA46A7"/>
    <w:rsid w:val="00EA50CC"/>
    <w:rsid w:val="00EA5D02"/>
    <w:rsid w:val="00EA63E0"/>
    <w:rsid w:val="00EA6B1E"/>
    <w:rsid w:val="00EA6F72"/>
    <w:rsid w:val="00EA72AA"/>
    <w:rsid w:val="00EA762E"/>
    <w:rsid w:val="00EA7C68"/>
    <w:rsid w:val="00EB02F1"/>
    <w:rsid w:val="00EB18F6"/>
    <w:rsid w:val="00EB1A0F"/>
    <w:rsid w:val="00EB28D9"/>
    <w:rsid w:val="00EB2C5C"/>
    <w:rsid w:val="00EB3368"/>
    <w:rsid w:val="00EB40BA"/>
    <w:rsid w:val="00EB48AE"/>
    <w:rsid w:val="00EB4CCF"/>
    <w:rsid w:val="00EB4E97"/>
    <w:rsid w:val="00EB5D47"/>
    <w:rsid w:val="00EC0E48"/>
    <w:rsid w:val="00EC13FD"/>
    <w:rsid w:val="00EC1CD2"/>
    <w:rsid w:val="00EC258A"/>
    <w:rsid w:val="00EC3374"/>
    <w:rsid w:val="00EC34B3"/>
    <w:rsid w:val="00EC3656"/>
    <w:rsid w:val="00EC3F3E"/>
    <w:rsid w:val="00EC4C90"/>
    <w:rsid w:val="00EC4EB6"/>
    <w:rsid w:val="00EC527A"/>
    <w:rsid w:val="00EC675D"/>
    <w:rsid w:val="00EC6EF5"/>
    <w:rsid w:val="00EC727B"/>
    <w:rsid w:val="00EC734A"/>
    <w:rsid w:val="00EC784C"/>
    <w:rsid w:val="00EC7ED9"/>
    <w:rsid w:val="00ED0048"/>
    <w:rsid w:val="00ED0780"/>
    <w:rsid w:val="00ED1ACD"/>
    <w:rsid w:val="00ED27A1"/>
    <w:rsid w:val="00ED37D3"/>
    <w:rsid w:val="00ED3AAD"/>
    <w:rsid w:val="00ED3ECD"/>
    <w:rsid w:val="00ED4783"/>
    <w:rsid w:val="00ED513A"/>
    <w:rsid w:val="00ED5AEB"/>
    <w:rsid w:val="00ED7416"/>
    <w:rsid w:val="00ED7815"/>
    <w:rsid w:val="00ED7E1F"/>
    <w:rsid w:val="00EE01DC"/>
    <w:rsid w:val="00EE0A4B"/>
    <w:rsid w:val="00EE0ABC"/>
    <w:rsid w:val="00EE0F30"/>
    <w:rsid w:val="00EE26F2"/>
    <w:rsid w:val="00EE2A5D"/>
    <w:rsid w:val="00EE2BC0"/>
    <w:rsid w:val="00EE3555"/>
    <w:rsid w:val="00EE3BB5"/>
    <w:rsid w:val="00EE42E7"/>
    <w:rsid w:val="00EE5012"/>
    <w:rsid w:val="00EE5935"/>
    <w:rsid w:val="00EE60B1"/>
    <w:rsid w:val="00EE6866"/>
    <w:rsid w:val="00EE74E3"/>
    <w:rsid w:val="00EE7DC1"/>
    <w:rsid w:val="00EE7EDB"/>
    <w:rsid w:val="00EE7F46"/>
    <w:rsid w:val="00EF08B9"/>
    <w:rsid w:val="00EF124D"/>
    <w:rsid w:val="00EF4F14"/>
    <w:rsid w:val="00EF5170"/>
    <w:rsid w:val="00EF558F"/>
    <w:rsid w:val="00EF6CD0"/>
    <w:rsid w:val="00EF6DB6"/>
    <w:rsid w:val="00EF7857"/>
    <w:rsid w:val="00EF79C9"/>
    <w:rsid w:val="00F00336"/>
    <w:rsid w:val="00F00E04"/>
    <w:rsid w:val="00F00E33"/>
    <w:rsid w:val="00F01952"/>
    <w:rsid w:val="00F02760"/>
    <w:rsid w:val="00F031CC"/>
    <w:rsid w:val="00F05051"/>
    <w:rsid w:val="00F054EB"/>
    <w:rsid w:val="00F06A85"/>
    <w:rsid w:val="00F07E73"/>
    <w:rsid w:val="00F10E7E"/>
    <w:rsid w:val="00F11659"/>
    <w:rsid w:val="00F1169E"/>
    <w:rsid w:val="00F11AA2"/>
    <w:rsid w:val="00F11E18"/>
    <w:rsid w:val="00F1297E"/>
    <w:rsid w:val="00F1356B"/>
    <w:rsid w:val="00F13764"/>
    <w:rsid w:val="00F137A3"/>
    <w:rsid w:val="00F13DFD"/>
    <w:rsid w:val="00F14B69"/>
    <w:rsid w:val="00F14EF8"/>
    <w:rsid w:val="00F14FBE"/>
    <w:rsid w:val="00F151F2"/>
    <w:rsid w:val="00F15382"/>
    <w:rsid w:val="00F16F64"/>
    <w:rsid w:val="00F17A57"/>
    <w:rsid w:val="00F206D5"/>
    <w:rsid w:val="00F20FFD"/>
    <w:rsid w:val="00F2183F"/>
    <w:rsid w:val="00F22735"/>
    <w:rsid w:val="00F22899"/>
    <w:rsid w:val="00F228AA"/>
    <w:rsid w:val="00F22C0A"/>
    <w:rsid w:val="00F2359C"/>
    <w:rsid w:val="00F23E8C"/>
    <w:rsid w:val="00F24085"/>
    <w:rsid w:val="00F2416C"/>
    <w:rsid w:val="00F2432F"/>
    <w:rsid w:val="00F24DA6"/>
    <w:rsid w:val="00F24F43"/>
    <w:rsid w:val="00F251BC"/>
    <w:rsid w:val="00F2618B"/>
    <w:rsid w:val="00F2685B"/>
    <w:rsid w:val="00F268FD"/>
    <w:rsid w:val="00F2713D"/>
    <w:rsid w:val="00F2734A"/>
    <w:rsid w:val="00F27352"/>
    <w:rsid w:val="00F27B4B"/>
    <w:rsid w:val="00F27BAF"/>
    <w:rsid w:val="00F27BB2"/>
    <w:rsid w:val="00F27E9F"/>
    <w:rsid w:val="00F308AF"/>
    <w:rsid w:val="00F31760"/>
    <w:rsid w:val="00F32BAC"/>
    <w:rsid w:val="00F332FE"/>
    <w:rsid w:val="00F33522"/>
    <w:rsid w:val="00F34AEE"/>
    <w:rsid w:val="00F35B6F"/>
    <w:rsid w:val="00F36394"/>
    <w:rsid w:val="00F36AD8"/>
    <w:rsid w:val="00F372D4"/>
    <w:rsid w:val="00F37F28"/>
    <w:rsid w:val="00F400C4"/>
    <w:rsid w:val="00F4084F"/>
    <w:rsid w:val="00F40EF4"/>
    <w:rsid w:val="00F41B61"/>
    <w:rsid w:val="00F41F42"/>
    <w:rsid w:val="00F42413"/>
    <w:rsid w:val="00F429E5"/>
    <w:rsid w:val="00F42B68"/>
    <w:rsid w:val="00F42D26"/>
    <w:rsid w:val="00F43401"/>
    <w:rsid w:val="00F4354A"/>
    <w:rsid w:val="00F436A5"/>
    <w:rsid w:val="00F44429"/>
    <w:rsid w:val="00F456E1"/>
    <w:rsid w:val="00F458BA"/>
    <w:rsid w:val="00F4596B"/>
    <w:rsid w:val="00F478AE"/>
    <w:rsid w:val="00F47C5A"/>
    <w:rsid w:val="00F501C6"/>
    <w:rsid w:val="00F50C2E"/>
    <w:rsid w:val="00F50D0B"/>
    <w:rsid w:val="00F51A28"/>
    <w:rsid w:val="00F51B68"/>
    <w:rsid w:val="00F5292F"/>
    <w:rsid w:val="00F5348A"/>
    <w:rsid w:val="00F536AF"/>
    <w:rsid w:val="00F536FD"/>
    <w:rsid w:val="00F54407"/>
    <w:rsid w:val="00F545CA"/>
    <w:rsid w:val="00F549A7"/>
    <w:rsid w:val="00F54B5D"/>
    <w:rsid w:val="00F54D7B"/>
    <w:rsid w:val="00F558D4"/>
    <w:rsid w:val="00F562F5"/>
    <w:rsid w:val="00F56EB5"/>
    <w:rsid w:val="00F56F06"/>
    <w:rsid w:val="00F57154"/>
    <w:rsid w:val="00F574B2"/>
    <w:rsid w:val="00F60F24"/>
    <w:rsid w:val="00F64377"/>
    <w:rsid w:val="00F65015"/>
    <w:rsid w:val="00F654E6"/>
    <w:rsid w:val="00F656DA"/>
    <w:rsid w:val="00F65EE0"/>
    <w:rsid w:val="00F66022"/>
    <w:rsid w:val="00F66420"/>
    <w:rsid w:val="00F67034"/>
    <w:rsid w:val="00F67900"/>
    <w:rsid w:val="00F67DAD"/>
    <w:rsid w:val="00F70090"/>
    <w:rsid w:val="00F70E7E"/>
    <w:rsid w:val="00F7101D"/>
    <w:rsid w:val="00F710B7"/>
    <w:rsid w:val="00F7285C"/>
    <w:rsid w:val="00F743C4"/>
    <w:rsid w:val="00F744CA"/>
    <w:rsid w:val="00F75572"/>
    <w:rsid w:val="00F760CB"/>
    <w:rsid w:val="00F76545"/>
    <w:rsid w:val="00F773E2"/>
    <w:rsid w:val="00F7757A"/>
    <w:rsid w:val="00F80CEA"/>
    <w:rsid w:val="00F81268"/>
    <w:rsid w:val="00F832C8"/>
    <w:rsid w:val="00F837F7"/>
    <w:rsid w:val="00F8381D"/>
    <w:rsid w:val="00F83B30"/>
    <w:rsid w:val="00F84B7E"/>
    <w:rsid w:val="00F84BF1"/>
    <w:rsid w:val="00F84F70"/>
    <w:rsid w:val="00F86D49"/>
    <w:rsid w:val="00F87552"/>
    <w:rsid w:val="00F87B5D"/>
    <w:rsid w:val="00F901B7"/>
    <w:rsid w:val="00F90327"/>
    <w:rsid w:val="00F90565"/>
    <w:rsid w:val="00F90F6F"/>
    <w:rsid w:val="00F9369F"/>
    <w:rsid w:val="00F93775"/>
    <w:rsid w:val="00F951FA"/>
    <w:rsid w:val="00F95417"/>
    <w:rsid w:val="00F95C26"/>
    <w:rsid w:val="00F96D4B"/>
    <w:rsid w:val="00F970EC"/>
    <w:rsid w:val="00F97660"/>
    <w:rsid w:val="00F97CDC"/>
    <w:rsid w:val="00F97DB9"/>
    <w:rsid w:val="00FA0EB8"/>
    <w:rsid w:val="00FA17C1"/>
    <w:rsid w:val="00FA17DB"/>
    <w:rsid w:val="00FA1905"/>
    <w:rsid w:val="00FA1A74"/>
    <w:rsid w:val="00FA1D9C"/>
    <w:rsid w:val="00FA2022"/>
    <w:rsid w:val="00FA21A6"/>
    <w:rsid w:val="00FA2B1E"/>
    <w:rsid w:val="00FA38E0"/>
    <w:rsid w:val="00FA4C33"/>
    <w:rsid w:val="00FA5373"/>
    <w:rsid w:val="00FA55D3"/>
    <w:rsid w:val="00FA71C5"/>
    <w:rsid w:val="00FA7C38"/>
    <w:rsid w:val="00FB17C8"/>
    <w:rsid w:val="00FB203F"/>
    <w:rsid w:val="00FB218D"/>
    <w:rsid w:val="00FB3648"/>
    <w:rsid w:val="00FB3838"/>
    <w:rsid w:val="00FB3D59"/>
    <w:rsid w:val="00FB46FA"/>
    <w:rsid w:val="00FB480C"/>
    <w:rsid w:val="00FB5205"/>
    <w:rsid w:val="00FB6A62"/>
    <w:rsid w:val="00FB6B6B"/>
    <w:rsid w:val="00FB7284"/>
    <w:rsid w:val="00FB739C"/>
    <w:rsid w:val="00FB7470"/>
    <w:rsid w:val="00FB79C7"/>
    <w:rsid w:val="00FB7EBD"/>
    <w:rsid w:val="00FC0498"/>
    <w:rsid w:val="00FC0736"/>
    <w:rsid w:val="00FC0B9C"/>
    <w:rsid w:val="00FC0D4E"/>
    <w:rsid w:val="00FC0FDC"/>
    <w:rsid w:val="00FC124F"/>
    <w:rsid w:val="00FC2060"/>
    <w:rsid w:val="00FC288D"/>
    <w:rsid w:val="00FC2CD8"/>
    <w:rsid w:val="00FC3BFB"/>
    <w:rsid w:val="00FC41FC"/>
    <w:rsid w:val="00FC4DD2"/>
    <w:rsid w:val="00FC5731"/>
    <w:rsid w:val="00FC5F8D"/>
    <w:rsid w:val="00FC633D"/>
    <w:rsid w:val="00FC647B"/>
    <w:rsid w:val="00FC6689"/>
    <w:rsid w:val="00FC6D61"/>
    <w:rsid w:val="00FC72E9"/>
    <w:rsid w:val="00FC72FD"/>
    <w:rsid w:val="00FC74D2"/>
    <w:rsid w:val="00FC7897"/>
    <w:rsid w:val="00FD0280"/>
    <w:rsid w:val="00FD0468"/>
    <w:rsid w:val="00FD06DC"/>
    <w:rsid w:val="00FD3C16"/>
    <w:rsid w:val="00FD3D12"/>
    <w:rsid w:val="00FD4543"/>
    <w:rsid w:val="00FD52EE"/>
    <w:rsid w:val="00FD5420"/>
    <w:rsid w:val="00FD5AE7"/>
    <w:rsid w:val="00FD5B6A"/>
    <w:rsid w:val="00FD6603"/>
    <w:rsid w:val="00FD68BC"/>
    <w:rsid w:val="00FD6A3D"/>
    <w:rsid w:val="00FD744F"/>
    <w:rsid w:val="00FD7D93"/>
    <w:rsid w:val="00FE01D5"/>
    <w:rsid w:val="00FE1324"/>
    <w:rsid w:val="00FE294A"/>
    <w:rsid w:val="00FE2B8B"/>
    <w:rsid w:val="00FE2FB3"/>
    <w:rsid w:val="00FE4AA3"/>
    <w:rsid w:val="00FE4E33"/>
    <w:rsid w:val="00FE5231"/>
    <w:rsid w:val="00FE6368"/>
    <w:rsid w:val="00FE6884"/>
    <w:rsid w:val="00FE70E7"/>
    <w:rsid w:val="00FE760A"/>
    <w:rsid w:val="00FF0125"/>
    <w:rsid w:val="00FF2666"/>
    <w:rsid w:val="00FF5517"/>
    <w:rsid w:val="00FF644F"/>
    <w:rsid w:val="00FF6EF3"/>
    <w:rsid w:val="00FF7058"/>
    <w:rsid w:val="00FF7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90C0EC"/>
  <w15:chartTrackingRefBased/>
  <w15:docId w15:val="{178257FA-063A-48A7-8A95-53469F2A5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aliases w:val="SA文件用內文"/>
    <w:qFormat/>
    <w:rsid w:val="00611DF5"/>
    <w:rPr>
      <w:rFonts w:ascii="新細明體" w:eastAsia="新細明體" w:hAnsi="新細明體" w:cs="新細明體"/>
      <w:kern w:val="0"/>
      <w:szCs w:val="24"/>
    </w:rPr>
  </w:style>
  <w:style w:type="paragraph" w:styleId="10">
    <w:name w:val="heading 1"/>
    <w:aliases w:val="SA文件用階層標題 1"/>
    <w:basedOn w:val="a0"/>
    <w:next w:val="a0"/>
    <w:link w:val="11"/>
    <w:uiPriority w:val="9"/>
    <w:qFormat/>
    <w:rsid w:val="00C64931"/>
    <w:pPr>
      <w:keepNext/>
      <w:pageBreakBefore/>
      <w:widowControl w:val="0"/>
      <w:numPr>
        <w:numId w:val="34"/>
      </w:numPr>
      <w:spacing w:line="520" w:lineRule="exact"/>
      <w:contextualSpacing/>
      <w:outlineLvl w:val="0"/>
    </w:pPr>
    <w:rPr>
      <w:rFonts w:ascii="Arial" w:eastAsia="標楷體" w:hAnsi="Arial" w:cstheme="majorBidi"/>
      <w:b/>
      <w:bCs/>
      <w:kern w:val="52"/>
      <w:sz w:val="32"/>
      <w:szCs w:val="52"/>
    </w:rPr>
  </w:style>
  <w:style w:type="paragraph" w:styleId="2">
    <w:name w:val="heading 2"/>
    <w:aliases w:val="SA文件用階層標題 2"/>
    <w:basedOn w:val="a0"/>
    <w:next w:val="a0"/>
    <w:link w:val="21"/>
    <w:uiPriority w:val="9"/>
    <w:unhideWhenUsed/>
    <w:qFormat/>
    <w:rsid w:val="00C64931"/>
    <w:pPr>
      <w:keepNext/>
      <w:widowControl w:val="0"/>
      <w:numPr>
        <w:ilvl w:val="1"/>
        <w:numId w:val="34"/>
      </w:numPr>
      <w:spacing w:line="440" w:lineRule="exact"/>
      <w:contextualSpacing/>
      <w:outlineLvl w:val="1"/>
    </w:pPr>
    <w:rPr>
      <w:rFonts w:ascii="Arial" w:eastAsia="標楷體" w:hAnsi="Arial" w:cstheme="majorBidi"/>
      <w:b/>
      <w:bCs/>
      <w:kern w:val="2"/>
      <w:sz w:val="28"/>
      <w:szCs w:val="48"/>
    </w:rPr>
  </w:style>
  <w:style w:type="paragraph" w:styleId="30">
    <w:name w:val="heading 3"/>
    <w:aliases w:val="SA文件用階層標題 3"/>
    <w:basedOn w:val="a0"/>
    <w:next w:val="a0"/>
    <w:link w:val="31"/>
    <w:uiPriority w:val="9"/>
    <w:unhideWhenUsed/>
    <w:qFormat/>
    <w:rsid w:val="00C64931"/>
    <w:pPr>
      <w:keepNext/>
      <w:widowControl w:val="0"/>
      <w:numPr>
        <w:ilvl w:val="2"/>
        <w:numId w:val="34"/>
      </w:numPr>
      <w:contextualSpacing/>
      <w:outlineLvl w:val="2"/>
    </w:pPr>
    <w:rPr>
      <w:rFonts w:ascii="Arial" w:eastAsia="標楷體" w:hAnsi="Arial" w:cstheme="majorBidi"/>
      <w:b/>
      <w:bCs/>
      <w:kern w:val="2"/>
      <w:szCs w:val="36"/>
    </w:rPr>
  </w:style>
  <w:style w:type="paragraph" w:styleId="4">
    <w:name w:val="heading 4"/>
    <w:aliases w:val="SA文件用階層標題 4"/>
    <w:basedOn w:val="a0"/>
    <w:next w:val="a0"/>
    <w:link w:val="40"/>
    <w:uiPriority w:val="9"/>
    <w:unhideWhenUsed/>
    <w:qFormat/>
    <w:rsid w:val="00C64931"/>
    <w:pPr>
      <w:keepNext/>
      <w:widowControl w:val="0"/>
      <w:numPr>
        <w:ilvl w:val="3"/>
        <w:numId w:val="34"/>
      </w:numPr>
      <w:contextualSpacing/>
      <w:outlineLvl w:val="3"/>
    </w:pPr>
    <w:rPr>
      <w:rFonts w:ascii="Arial" w:eastAsia="標楷體" w:hAnsi="Arial" w:cstheme="majorBidi"/>
      <w:kern w:val="2"/>
      <w:szCs w:val="36"/>
    </w:rPr>
  </w:style>
  <w:style w:type="paragraph" w:styleId="5">
    <w:name w:val="heading 5"/>
    <w:aliases w:val="SA文件用階層標題 5"/>
    <w:basedOn w:val="a0"/>
    <w:next w:val="a0"/>
    <w:link w:val="50"/>
    <w:uiPriority w:val="9"/>
    <w:unhideWhenUsed/>
    <w:qFormat/>
    <w:rsid w:val="00007FF3"/>
    <w:pPr>
      <w:widowControl w:val="0"/>
      <w:numPr>
        <w:ilvl w:val="4"/>
        <w:numId w:val="34"/>
      </w:numPr>
      <w:contextualSpacing/>
      <w:outlineLvl w:val="4"/>
    </w:pPr>
    <w:rPr>
      <w:rFonts w:ascii="Arial" w:eastAsia="標楷體" w:hAnsi="Arial" w:cstheme="minorBidi"/>
      <w:kern w:val="2"/>
      <w:szCs w:val="22"/>
    </w:rPr>
  </w:style>
  <w:style w:type="paragraph" w:styleId="6">
    <w:name w:val="heading 6"/>
    <w:aliases w:val="SA文件用階層標題 6"/>
    <w:basedOn w:val="a0"/>
    <w:next w:val="a0"/>
    <w:link w:val="60"/>
    <w:uiPriority w:val="9"/>
    <w:unhideWhenUsed/>
    <w:qFormat/>
    <w:rsid w:val="00861446"/>
    <w:pPr>
      <w:keepNext/>
      <w:widowControl w:val="0"/>
      <w:numPr>
        <w:ilvl w:val="5"/>
        <w:numId w:val="34"/>
      </w:numPr>
      <w:contextualSpacing/>
      <w:outlineLvl w:val="5"/>
    </w:pPr>
    <w:rPr>
      <w:rFonts w:ascii="Arial" w:eastAsia="標楷體" w:hAnsi="Arial" w:cstheme="majorBidi"/>
      <w:kern w:val="2"/>
      <w:szCs w:val="36"/>
    </w:rPr>
  </w:style>
  <w:style w:type="paragraph" w:styleId="7">
    <w:name w:val="heading 7"/>
    <w:aliases w:val="SA文件用階層標題 7"/>
    <w:basedOn w:val="a0"/>
    <w:next w:val="a0"/>
    <w:link w:val="70"/>
    <w:uiPriority w:val="9"/>
    <w:unhideWhenUsed/>
    <w:qFormat/>
    <w:rsid w:val="00E839EF"/>
    <w:pPr>
      <w:keepNext/>
      <w:widowControl w:val="0"/>
      <w:numPr>
        <w:ilvl w:val="6"/>
        <w:numId w:val="34"/>
      </w:numPr>
      <w:spacing w:line="720" w:lineRule="atLeast"/>
      <w:ind w:leftChars="400" w:left="400"/>
      <w:contextualSpacing/>
      <w:outlineLvl w:val="6"/>
    </w:pPr>
    <w:rPr>
      <w:rFonts w:ascii="Arial" w:eastAsia="標楷體" w:hAnsi="Arial" w:cstheme="majorBidi"/>
      <w:bCs/>
      <w:kern w:val="2"/>
      <w:szCs w:val="36"/>
    </w:rPr>
  </w:style>
  <w:style w:type="paragraph" w:styleId="8">
    <w:name w:val="heading 8"/>
    <w:aliases w:val="SA文件用階層標題 8"/>
    <w:basedOn w:val="a0"/>
    <w:next w:val="a0"/>
    <w:link w:val="80"/>
    <w:uiPriority w:val="9"/>
    <w:unhideWhenUsed/>
    <w:qFormat/>
    <w:rsid w:val="00E839EF"/>
    <w:pPr>
      <w:keepNext/>
      <w:widowControl w:val="0"/>
      <w:numPr>
        <w:ilvl w:val="7"/>
        <w:numId w:val="34"/>
      </w:numPr>
      <w:spacing w:line="720" w:lineRule="atLeast"/>
      <w:ind w:leftChars="400" w:left="400"/>
      <w:contextualSpacing/>
      <w:outlineLvl w:val="7"/>
    </w:pPr>
    <w:rPr>
      <w:rFonts w:ascii="Arial" w:eastAsia="標楷體" w:hAnsi="Arial" w:cstheme="majorBidi"/>
      <w:kern w:val="2"/>
      <w:szCs w:val="36"/>
    </w:rPr>
  </w:style>
  <w:style w:type="paragraph" w:styleId="9">
    <w:name w:val="heading 9"/>
    <w:basedOn w:val="a0"/>
    <w:next w:val="a0"/>
    <w:link w:val="90"/>
    <w:uiPriority w:val="9"/>
    <w:unhideWhenUsed/>
    <w:qFormat/>
    <w:rsid w:val="00550E2E"/>
    <w:pPr>
      <w:keepNext/>
      <w:widowControl w:val="0"/>
      <w:numPr>
        <w:ilvl w:val="8"/>
        <w:numId w:val="34"/>
      </w:numPr>
      <w:spacing w:line="720" w:lineRule="atLeast"/>
      <w:ind w:leftChars="400" w:left="400"/>
      <w:contextualSpacing/>
      <w:outlineLvl w:val="8"/>
    </w:pPr>
    <w:rPr>
      <w:rFonts w:asciiTheme="majorHAnsi" w:eastAsiaTheme="majorEastAsia" w:hAnsiTheme="majorHAnsi" w:cstheme="majorBidi"/>
      <w:kern w:val="2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semiHidden/>
    <w:unhideWhenUsed/>
    <w:rsid w:val="00651ADE"/>
    <w:pPr>
      <w:widowControl w:val="0"/>
      <w:contextualSpacing/>
    </w:pPr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a5">
    <w:name w:val="註解方塊文字 字元"/>
    <w:basedOn w:val="a1"/>
    <w:link w:val="a4"/>
    <w:uiPriority w:val="99"/>
    <w:semiHidden/>
    <w:rsid w:val="00651ADE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aliases w:val="SA文件用表格內文,Normal Sentence,Figure_name,Equipment,Numbered Indented Text,Paragraphe de liste,lp1,Citation List,List Paragraph-rfp content,bullet 1,Use Case List Paragraph,Bullet List Paragraph,List_TIS,Ref,List Paragraph1,EG Bullet 1"/>
    <w:basedOn w:val="a0"/>
    <w:link w:val="a7"/>
    <w:uiPriority w:val="34"/>
    <w:qFormat/>
    <w:rsid w:val="007C340F"/>
    <w:pPr>
      <w:widowControl w:val="0"/>
      <w:contextualSpacing/>
    </w:pPr>
    <w:rPr>
      <w:rFonts w:ascii="Arial" w:eastAsia="標楷體" w:hAnsi="Arial" w:cstheme="minorBidi"/>
      <w:kern w:val="2"/>
      <w:szCs w:val="22"/>
    </w:rPr>
  </w:style>
  <w:style w:type="character" w:customStyle="1" w:styleId="11">
    <w:name w:val="標題 1 字元"/>
    <w:aliases w:val="SA文件用階層標題 1 字元"/>
    <w:basedOn w:val="a1"/>
    <w:link w:val="10"/>
    <w:uiPriority w:val="9"/>
    <w:rsid w:val="00C64931"/>
    <w:rPr>
      <w:rFonts w:ascii="Arial" w:eastAsia="標楷體" w:hAnsi="Arial" w:cstheme="majorBidi"/>
      <w:b/>
      <w:bCs/>
      <w:kern w:val="52"/>
      <w:sz w:val="32"/>
      <w:szCs w:val="52"/>
    </w:rPr>
  </w:style>
  <w:style w:type="character" w:customStyle="1" w:styleId="21">
    <w:name w:val="標題 2 字元"/>
    <w:aliases w:val="SA文件用階層標題 2 字元"/>
    <w:basedOn w:val="a1"/>
    <w:link w:val="2"/>
    <w:uiPriority w:val="9"/>
    <w:rsid w:val="00C64931"/>
    <w:rPr>
      <w:rFonts w:ascii="Arial" w:eastAsia="標楷體" w:hAnsi="Arial" w:cstheme="majorBidi"/>
      <w:b/>
      <w:bCs/>
      <w:sz w:val="28"/>
      <w:szCs w:val="48"/>
    </w:rPr>
  </w:style>
  <w:style w:type="character" w:customStyle="1" w:styleId="31">
    <w:name w:val="標題 3 字元"/>
    <w:aliases w:val="SA文件用階層標題 3 字元"/>
    <w:basedOn w:val="a1"/>
    <w:link w:val="30"/>
    <w:uiPriority w:val="9"/>
    <w:rsid w:val="00C64931"/>
    <w:rPr>
      <w:rFonts w:ascii="Arial" w:eastAsia="標楷體" w:hAnsi="Arial" w:cstheme="majorBidi"/>
      <w:b/>
      <w:bCs/>
      <w:szCs w:val="36"/>
    </w:rPr>
  </w:style>
  <w:style w:type="character" w:customStyle="1" w:styleId="40">
    <w:name w:val="標題 4 字元"/>
    <w:aliases w:val="SA文件用階層標題 4 字元"/>
    <w:basedOn w:val="a1"/>
    <w:link w:val="4"/>
    <w:uiPriority w:val="9"/>
    <w:rsid w:val="00C64931"/>
    <w:rPr>
      <w:rFonts w:ascii="Arial" w:eastAsia="標楷體" w:hAnsi="Arial" w:cstheme="majorBidi"/>
      <w:szCs w:val="36"/>
    </w:rPr>
  </w:style>
  <w:style w:type="character" w:customStyle="1" w:styleId="50">
    <w:name w:val="標題 5 字元"/>
    <w:aliases w:val="SA文件用階層標題 5 字元"/>
    <w:basedOn w:val="a1"/>
    <w:link w:val="5"/>
    <w:uiPriority w:val="9"/>
    <w:rsid w:val="00007FF3"/>
    <w:rPr>
      <w:rFonts w:ascii="Arial" w:eastAsia="標楷體" w:hAnsi="Arial"/>
    </w:rPr>
  </w:style>
  <w:style w:type="character" w:customStyle="1" w:styleId="60">
    <w:name w:val="標題 6 字元"/>
    <w:aliases w:val="SA文件用階層標題 6 字元"/>
    <w:basedOn w:val="a1"/>
    <w:link w:val="6"/>
    <w:uiPriority w:val="9"/>
    <w:rsid w:val="00861446"/>
    <w:rPr>
      <w:rFonts w:ascii="Arial" w:eastAsia="標楷體" w:hAnsi="Arial" w:cstheme="majorBidi"/>
      <w:szCs w:val="36"/>
    </w:rPr>
  </w:style>
  <w:style w:type="paragraph" w:styleId="a8">
    <w:name w:val="No Spacing"/>
    <w:aliases w:val="SA文件VISIO用無間距"/>
    <w:uiPriority w:val="1"/>
    <w:qFormat/>
    <w:rsid w:val="00C64931"/>
    <w:pPr>
      <w:widowControl w:val="0"/>
      <w:jc w:val="center"/>
    </w:pPr>
    <w:rPr>
      <w:rFonts w:ascii="Arial" w:eastAsia="標楷體" w:hAnsi="Arial"/>
    </w:rPr>
  </w:style>
  <w:style w:type="paragraph" w:customStyle="1" w:styleId="SA">
    <w:name w:val="SA文件用內文階層"/>
    <w:basedOn w:val="a0"/>
    <w:link w:val="SA0"/>
    <w:qFormat/>
    <w:rsid w:val="005D0F64"/>
    <w:pPr>
      <w:widowControl w:val="0"/>
      <w:numPr>
        <w:numId w:val="32"/>
      </w:numPr>
      <w:contextualSpacing/>
    </w:pPr>
    <w:rPr>
      <w:rFonts w:ascii="Arial" w:eastAsia="標楷體" w:hAnsi="Arial" w:cstheme="minorBidi"/>
      <w:kern w:val="2"/>
      <w:szCs w:val="22"/>
    </w:rPr>
  </w:style>
  <w:style w:type="paragraph" w:styleId="a9">
    <w:name w:val="TOC Heading"/>
    <w:aliases w:val="SA文件用目錄標題"/>
    <w:basedOn w:val="10"/>
    <w:next w:val="a0"/>
    <w:uiPriority w:val="39"/>
    <w:unhideWhenUsed/>
    <w:qFormat/>
    <w:rsid w:val="00FA2022"/>
    <w:pPr>
      <w:keepLines/>
      <w:pageBreakBefore w:val="0"/>
      <w:widowControl/>
      <w:numPr>
        <w:numId w:val="0"/>
      </w:numPr>
      <w:spacing w:before="240" w:line="259" w:lineRule="auto"/>
      <w:contextualSpacing w:val="0"/>
      <w:jc w:val="center"/>
      <w:outlineLvl w:val="9"/>
    </w:pPr>
    <w:rPr>
      <w:bCs w:val="0"/>
      <w:kern w:val="0"/>
      <w:szCs w:val="32"/>
    </w:rPr>
  </w:style>
  <w:style w:type="paragraph" w:styleId="12">
    <w:name w:val="toc 1"/>
    <w:aliases w:val="SA文件用目錄 1"/>
    <w:basedOn w:val="a0"/>
    <w:next w:val="a0"/>
    <w:autoRedefine/>
    <w:uiPriority w:val="39"/>
    <w:unhideWhenUsed/>
    <w:rsid w:val="00081620"/>
    <w:pPr>
      <w:widowControl w:val="0"/>
      <w:tabs>
        <w:tab w:val="left" w:pos="480"/>
        <w:tab w:val="right" w:leader="dot" w:pos="9736"/>
      </w:tabs>
      <w:snapToGrid w:val="0"/>
    </w:pPr>
    <w:rPr>
      <w:rFonts w:ascii="Arial" w:eastAsia="標楷體" w:hAnsi="Arial" w:cstheme="minorBidi"/>
      <w:kern w:val="2"/>
      <w:szCs w:val="22"/>
    </w:rPr>
  </w:style>
  <w:style w:type="paragraph" w:styleId="22">
    <w:name w:val="toc 2"/>
    <w:aliases w:val="SA文件用目錄 2"/>
    <w:basedOn w:val="a0"/>
    <w:next w:val="a0"/>
    <w:autoRedefine/>
    <w:uiPriority w:val="39"/>
    <w:unhideWhenUsed/>
    <w:rsid w:val="00362584"/>
    <w:pPr>
      <w:widowControl w:val="0"/>
      <w:ind w:leftChars="200" w:left="480"/>
      <w:contextualSpacing/>
    </w:pPr>
    <w:rPr>
      <w:rFonts w:ascii="Arial" w:eastAsia="標楷體" w:hAnsi="Arial" w:cstheme="minorBidi"/>
      <w:kern w:val="2"/>
      <w:szCs w:val="22"/>
    </w:rPr>
  </w:style>
  <w:style w:type="paragraph" w:styleId="32">
    <w:name w:val="toc 3"/>
    <w:aliases w:val="SA文件用目錄 3"/>
    <w:basedOn w:val="a0"/>
    <w:next w:val="a0"/>
    <w:autoRedefine/>
    <w:uiPriority w:val="39"/>
    <w:unhideWhenUsed/>
    <w:rsid w:val="00685BCA"/>
    <w:pPr>
      <w:widowControl w:val="0"/>
      <w:tabs>
        <w:tab w:val="left" w:pos="1920"/>
        <w:tab w:val="right" w:leader="dot" w:pos="9736"/>
      </w:tabs>
      <w:snapToGrid w:val="0"/>
      <w:ind w:leftChars="400" w:left="960"/>
      <w:contextualSpacing/>
    </w:pPr>
    <w:rPr>
      <w:rFonts w:ascii="Arial" w:eastAsia="標楷體" w:hAnsi="Arial" w:cstheme="minorBidi"/>
      <w:kern w:val="2"/>
      <w:szCs w:val="22"/>
    </w:rPr>
  </w:style>
  <w:style w:type="character" w:styleId="aa">
    <w:name w:val="annotation reference"/>
    <w:basedOn w:val="a1"/>
    <w:unhideWhenUsed/>
    <w:rsid w:val="00733BDD"/>
    <w:rPr>
      <w:sz w:val="18"/>
      <w:szCs w:val="18"/>
    </w:rPr>
  </w:style>
  <w:style w:type="paragraph" w:styleId="ab">
    <w:name w:val="header"/>
    <w:aliases w:val="SA文件用頁首"/>
    <w:basedOn w:val="a0"/>
    <w:link w:val="ac"/>
    <w:uiPriority w:val="99"/>
    <w:unhideWhenUsed/>
    <w:rsid w:val="00C64931"/>
    <w:pPr>
      <w:widowControl w:val="0"/>
      <w:tabs>
        <w:tab w:val="center" w:pos="4153"/>
        <w:tab w:val="right" w:pos="8306"/>
      </w:tabs>
      <w:snapToGrid w:val="0"/>
      <w:contextualSpacing/>
    </w:pPr>
    <w:rPr>
      <w:rFonts w:ascii="Arial" w:eastAsia="標楷體" w:hAnsi="Arial" w:cstheme="minorBidi"/>
      <w:kern w:val="2"/>
      <w:sz w:val="20"/>
      <w:szCs w:val="20"/>
    </w:rPr>
  </w:style>
  <w:style w:type="character" w:customStyle="1" w:styleId="ac">
    <w:name w:val="頁首 字元"/>
    <w:aliases w:val="SA文件用頁首 字元"/>
    <w:basedOn w:val="a1"/>
    <w:link w:val="ab"/>
    <w:uiPriority w:val="99"/>
    <w:rsid w:val="00C64931"/>
    <w:rPr>
      <w:rFonts w:ascii="Arial" w:eastAsia="標楷體" w:hAnsi="Arial"/>
      <w:sz w:val="20"/>
      <w:szCs w:val="20"/>
    </w:rPr>
  </w:style>
  <w:style w:type="paragraph" w:styleId="ad">
    <w:name w:val="footer"/>
    <w:aliases w:val="SA文件用頁尾"/>
    <w:basedOn w:val="a0"/>
    <w:link w:val="ae"/>
    <w:uiPriority w:val="99"/>
    <w:unhideWhenUsed/>
    <w:rsid w:val="00FA2022"/>
    <w:pPr>
      <w:widowControl w:val="0"/>
      <w:tabs>
        <w:tab w:val="center" w:pos="4153"/>
        <w:tab w:val="right" w:pos="8306"/>
      </w:tabs>
      <w:snapToGrid w:val="0"/>
      <w:contextualSpacing/>
    </w:pPr>
    <w:rPr>
      <w:rFonts w:ascii="Arial" w:eastAsia="標楷體" w:hAnsi="Arial" w:cstheme="minorBidi"/>
      <w:kern w:val="2"/>
      <w:sz w:val="20"/>
      <w:szCs w:val="20"/>
    </w:rPr>
  </w:style>
  <w:style w:type="character" w:customStyle="1" w:styleId="ae">
    <w:name w:val="頁尾 字元"/>
    <w:aliases w:val="SA文件用頁尾 字元"/>
    <w:basedOn w:val="a1"/>
    <w:link w:val="ad"/>
    <w:uiPriority w:val="99"/>
    <w:rsid w:val="00FA2022"/>
    <w:rPr>
      <w:rFonts w:ascii="Arial Unicode MS" w:eastAsia="標楷體" w:hAnsi="Arial Unicode MS"/>
      <w:sz w:val="20"/>
      <w:szCs w:val="20"/>
    </w:rPr>
  </w:style>
  <w:style w:type="paragraph" w:styleId="af">
    <w:name w:val="annotation text"/>
    <w:aliases w:val="SA文件用註解文字"/>
    <w:basedOn w:val="a0"/>
    <w:link w:val="af0"/>
    <w:rsid w:val="008F219F"/>
    <w:pPr>
      <w:widowControl w:val="0"/>
    </w:pPr>
    <w:rPr>
      <w:rFonts w:ascii="Arial" w:eastAsia="微軟正黑體" w:hAnsi="Arial" w:cs="Times New Roman"/>
      <w:kern w:val="2"/>
    </w:rPr>
  </w:style>
  <w:style w:type="character" w:customStyle="1" w:styleId="af0">
    <w:name w:val="註解文字 字元"/>
    <w:aliases w:val="SA文件用註解文字 字元"/>
    <w:basedOn w:val="a1"/>
    <w:link w:val="af"/>
    <w:rsid w:val="008F219F"/>
    <w:rPr>
      <w:rFonts w:ascii="Arial" w:eastAsia="微軟正黑體" w:hAnsi="Arial" w:cs="Times New Roman"/>
      <w:szCs w:val="24"/>
    </w:rPr>
  </w:style>
  <w:style w:type="table" w:styleId="af1">
    <w:name w:val="Table Grid"/>
    <w:basedOn w:val="a2"/>
    <w:uiPriority w:val="39"/>
    <w:rsid w:val="00DB69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清單段落 字元"/>
    <w:aliases w:val="SA文件用表格內文 字元,Normal Sentence 字元,Figure_name 字元,Equipment 字元,Numbered Indented Text 字元,Paragraphe de liste 字元,lp1 字元,Citation List 字元,List Paragraph-rfp content 字元,bullet 1 字元,Use Case List Paragraph 字元,Bullet List Paragraph 字元,List_TIS 字元,Ref 字元"/>
    <w:basedOn w:val="a1"/>
    <w:link w:val="a6"/>
    <w:uiPriority w:val="34"/>
    <w:qFormat/>
    <w:rsid w:val="007C340F"/>
    <w:rPr>
      <w:rFonts w:ascii="Arial" w:eastAsia="標楷體" w:hAnsi="Arial"/>
    </w:rPr>
  </w:style>
  <w:style w:type="paragraph" w:styleId="af2">
    <w:name w:val="annotation subject"/>
    <w:basedOn w:val="af"/>
    <w:next w:val="af"/>
    <w:link w:val="af3"/>
    <w:uiPriority w:val="99"/>
    <w:semiHidden/>
    <w:unhideWhenUsed/>
    <w:rsid w:val="009C2B2E"/>
    <w:pPr>
      <w:spacing w:line="0" w:lineRule="atLeast"/>
      <w:contextualSpacing/>
    </w:pPr>
    <w:rPr>
      <w:rFonts w:ascii="Arial Unicode MS" w:hAnsi="Arial Unicode MS" w:cstheme="minorBidi"/>
      <w:b/>
      <w:bCs/>
      <w:szCs w:val="22"/>
    </w:rPr>
  </w:style>
  <w:style w:type="character" w:customStyle="1" w:styleId="af3">
    <w:name w:val="註解主旨 字元"/>
    <w:basedOn w:val="af0"/>
    <w:link w:val="af2"/>
    <w:uiPriority w:val="99"/>
    <w:semiHidden/>
    <w:rsid w:val="009C2B2E"/>
    <w:rPr>
      <w:rFonts w:ascii="Arial Unicode MS" w:eastAsia="微軟正黑體" w:hAnsi="Arial Unicode MS" w:cs="Times New Roman"/>
      <w:b/>
      <w:bCs/>
      <w:szCs w:val="24"/>
    </w:rPr>
  </w:style>
  <w:style w:type="paragraph" w:styleId="af4">
    <w:name w:val="Title"/>
    <w:aliases w:val="SA文件用標題"/>
    <w:basedOn w:val="a0"/>
    <w:next w:val="a0"/>
    <w:link w:val="af5"/>
    <w:uiPriority w:val="10"/>
    <w:qFormat/>
    <w:rsid w:val="00C64931"/>
    <w:pPr>
      <w:widowControl w:val="0"/>
      <w:spacing w:before="240" w:after="60" w:line="720" w:lineRule="exact"/>
      <w:contextualSpacing/>
      <w:jc w:val="center"/>
    </w:pPr>
    <w:rPr>
      <w:rFonts w:ascii="Arial" w:eastAsia="標楷體" w:hAnsi="Arial" w:cstheme="majorBidi"/>
      <w:b/>
      <w:bCs/>
      <w:kern w:val="2"/>
      <w:sz w:val="52"/>
      <w:szCs w:val="32"/>
    </w:rPr>
  </w:style>
  <w:style w:type="character" w:customStyle="1" w:styleId="af5">
    <w:name w:val="標題 字元"/>
    <w:aliases w:val="SA文件用標題 字元"/>
    <w:basedOn w:val="a1"/>
    <w:link w:val="af4"/>
    <w:uiPriority w:val="10"/>
    <w:rsid w:val="00C64931"/>
    <w:rPr>
      <w:rFonts w:ascii="Arial" w:eastAsia="標楷體" w:hAnsi="Arial" w:cstheme="majorBidi"/>
      <w:b/>
      <w:bCs/>
      <w:sz w:val="52"/>
      <w:szCs w:val="32"/>
    </w:rPr>
  </w:style>
  <w:style w:type="paragraph" w:styleId="af6">
    <w:name w:val="Subtitle"/>
    <w:aliases w:val="SA文件用副標題"/>
    <w:basedOn w:val="a0"/>
    <w:next w:val="a0"/>
    <w:link w:val="af7"/>
    <w:uiPriority w:val="11"/>
    <w:qFormat/>
    <w:rsid w:val="00362584"/>
    <w:pPr>
      <w:widowControl w:val="0"/>
      <w:spacing w:after="60" w:line="600" w:lineRule="exact"/>
      <w:contextualSpacing/>
      <w:jc w:val="center"/>
    </w:pPr>
    <w:rPr>
      <w:rFonts w:ascii="Arial" w:eastAsia="標楷體" w:hAnsi="Arial" w:cstheme="minorBidi"/>
      <w:kern w:val="2"/>
      <w:sz w:val="44"/>
    </w:rPr>
  </w:style>
  <w:style w:type="character" w:customStyle="1" w:styleId="af7">
    <w:name w:val="副標題 字元"/>
    <w:aliases w:val="SA文件用副標題 字元"/>
    <w:basedOn w:val="a1"/>
    <w:link w:val="af6"/>
    <w:uiPriority w:val="11"/>
    <w:rsid w:val="00362584"/>
    <w:rPr>
      <w:rFonts w:ascii="Arial" w:eastAsia="標楷體" w:hAnsi="Arial"/>
      <w:sz w:val="44"/>
      <w:szCs w:val="24"/>
    </w:rPr>
  </w:style>
  <w:style w:type="character" w:customStyle="1" w:styleId="70">
    <w:name w:val="標題 7 字元"/>
    <w:aliases w:val="SA文件用階層標題 7 字元"/>
    <w:basedOn w:val="a1"/>
    <w:link w:val="7"/>
    <w:uiPriority w:val="9"/>
    <w:rsid w:val="00E839EF"/>
    <w:rPr>
      <w:rFonts w:ascii="Arial" w:eastAsia="標楷體" w:hAnsi="Arial" w:cstheme="majorBidi"/>
      <w:bCs/>
      <w:szCs w:val="36"/>
    </w:rPr>
  </w:style>
  <w:style w:type="character" w:customStyle="1" w:styleId="80">
    <w:name w:val="標題 8 字元"/>
    <w:aliases w:val="SA文件用階層標題 8 字元"/>
    <w:basedOn w:val="a1"/>
    <w:link w:val="8"/>
    <w:uiPriority w:val="9"/>
    <w:rsid w:val="00E839EF"/>
    <w:rPr>
      <w:rFonts w:ascii="Arial" w:eastAsia="標楷體" w:hAnsi="Arial" w:cstheme="majorBidi"/>
      <w:szCs w:val="36"/>
    </w:rPr>
  </w:style>
  <w:style w:type="character" w:customStyle="1" w:styleId="90">
    <w:name w:val="標題 9 字元"/>
    <w:basedOn w:val="a1"/>
    <w:link w:val="9"/>
    <w:uiPriority w:val="9"/>
    <w:rsid w:val="00550E2E"/>
    <w:rPr>
      <w:rFonts w:asciiTheme="majorHAnsi" w:eastAsiaTheme="majorEastAsia" w:hAnsiTheme="majorHAnsi" w:cstheme="majorBidi"/>
      <w:sz w:val="36"/>
      <w:szCs w:val="36"/>
    </w:rPr>
  </w:style>
  <w:style w:type="paragraph" w:styleId="41">
    <w:name w:val="toc 4"/>
    <w:aliases w:val="SA文件用目錄 4"/>
    <w:basedOn w:val="a0"/>
    <w:next w:val="a0"/>
    <w:autoRedefine/>
    <w:uiPriority w:val="39"/>
    <w:unhideWhenUsed/>
    <w:rsid w:val="00011842"/>
    <w:pPr>
      <w:widowControl w:val="0"/>
      <w:ind w:leftChars="600" w:left="1440"/>
      <w:contextualSpacing/>
    </w:pPr>
    <w:rPr>
      <w:rFonts w:ascii="Arial" w:eastAsia="標楷體" w:hAnsi="Arial" w:cstheme="minorBidi"/>
      <w:kern w:val="2"/>
      <w:szCs w:val="22"/>
    </w:rPr>
  </w:style>
  <w:style w:type="character" w:styleId="af8">
    <w:name w:val="Hyperlink"/>
    <w:basedOn w:val="a1"/>
    <w:uiPriority w:val="99"/>
    <w:unhideWhenUsed/>
    <w:rsid w:val="00011842"/>
    <w:rPr>
      <w:rFonts w:ascii="Arial" w:eastAsia="標楷體" w:hAnsi="Arial"/>
      <w:b w:val="0"/>
      <w:i w:val="0"/>
      <w:color w:val="0563C1" w:themeColor="hyperlink"/>
      <w:sz w:val="24"/>
      <w:u w:val="single"/>
    </w:rPr>
  </w:style>
  <w:style w:type="character" w:styleId="af9">
    <w:name w:val="Strong"/>
    <w:aliases w:val="SA文件用內文強調粗體"/>
    <w:basedOn w:val="a1"/>
    <w:uiPriority w:val="22"/>
    <w:qFormat/>
    <w:rsid w:val="00590753"/>
    <w:rPr>
      <w:rFonts w:ascii="Arial" w:eastAsia="標楷體" w:hAnsi="Arial"/>
      <w:b/>
      <w:bCs/>
      <w:i w:val="0"/>
      <w:sz w:val="24"/>
    </w:rPr>
  </w:style>
  <w:style w:type="character" w:styleId="afa">
    <w:name w:val="Intense Emphasis"/>
    <w:aliases w:val="SA文件用待確認項目鮮明強調"/>
    <w:basedOn w:val="a1"/>
    <w:uiPriority w:val="21"/>
    <w:qFormat/>
    <w:rsid w:val="00590753"/>
    <w:rPr>
      <w:rFonts w:ascii="Arial" w:eastAsia="標楷體" w:hAnsi="Arial"/>
      <w:b w:val="0"/>
      <w:i w:val="0"/>
      <w:iCs/>
      <w:color w:val="FF0000"/>
      <w:sz w:val="24"/>
    </w:rPr>
  </w:style>
  <w:style w:type="paragraph" w:styleId="afb">
    <w:name w:val="Quote"/>
    <w:basedOn w:val="a0"/>
    <w:next w:val="a0"/>
    <w:link w:val="afc"/>
    <w:uiPriority w:val="29"/>
    <w:qFormat/>
    <w:rsid w:val="00590753"/>
    <w:pPr>
      <w:widowControl w:val="0"/>
      <w:spacing w:before="200" w:after="160"/>
      <w:ind w:left="864" w:right="864"/>
      <w:contextualSpacing/>
      <w:jc w:val="center"/>
    </w:pPr>
    <w:rPr>
      <w:rFonts w:ascii="Arial" w:eastAsia="標楷體" w:hAnsi="Arial" w:cstheme="minorBidi"/>
      <w:i/>
      <w:iCs/>
      <w:color w:val="404040" w:themeColor="text1" w:themeTint="BF"/>
      <w:kern w:val="2"/>
      <w:szCs w:val="22"/>
    </w:rPr>
  </w:style>
  <w:style w:type="character" w:customStyle="1" w:styleId="afc">
    <w:name w:val="引文 字元"/>
    <w:basedOn w:val="a1"/>
    <w:link w:val="afb"/>
    <w:uiPriority w:val="29"/>
    <w:rsid w:val="00590753"/>
    <w:rPr>
      <w:rFonts w:ascii="Arial" w:eastAsia="標楷體" w:hAnsi="Arial"/>
      <w:i/>
      <w:iCs/>
      <w:color w:val="404040" w:themeColor="text1" w:themeTint="BF"/>
    </w:rPr>
  </w:style>
  <w:style w:type="paragraph" w:styleId="afd">
    <w:name w:val="Revision"/>
    <w:hidden/>
    <w:uiPriority w:val="99"/>
    <w:semiHidden/>
    <w:rsid w:val="000D5C38"/>
    <w:rPr>
      <w:rFonts w:ascii="Arial" w:eastAsia="標楷體" w:hAnsi="Arial"/>
    </w:rPr>
  </w:style>
  <w:style w:type="character" w:styleId="afe">
    <w:name w:val="Unresolved Mention"/>
    <w:basedOn w:val="a1"/>
    <w:uiPriority w:val="99"/>
    <w:semiHidden/>
    <w:unhideWhenUsed/>
    <w:rsid w:val="00E557A3"/>
    <w:rPr>
      <w:color w:val="605E5C"/>
      <w:shd w:val="clear" w:color="auto" w:fill="E1DFDD"/>
    </w:rPr>
  </w:style>
  <w:style w:type="character" w:styleId="aff">
    <w:name w:val="Placeholder Text"/>
    <w:basedOn w:val="a1"/>
    <w:uiPriority w:val="99"/>
    <w:semiHidden/>
    <w:rsid w:val="00D00A02"/>
    <w:rPr>
      <w:color w:val="808080"/>
    </w:rPr>
  </w:style>
  <w:style w:type="character" w:styleId="aff0">
    <w:name w:val="Subtle Emphasis"/>
    <w:basedOn w:val="a1"/>
    <w:uiPriority w:val="19"/>
    <w:rsid w:val="00921D36"/>
    <w:rPr>
      <w:i/>
      <w:iCs/>
      <w:color w:val="404040" w:themeColor="text1" w:themeTint="BF"/>
    </w:rPr>
  </w:style>
  <w:style w:type="character" w:styleId="aff1">
    <w:name w:val="Emphasis"/>
    <w:basedOn w:val="a1"/>
    <w:uiPriority w:val="20"/>
    <w:qFormat/>
    <w:rsid w:val="00921D36"/>
    <w:rPr>
      <w:i/>
      <w:iCs/>
    </w:rPr>
  </w:style>
  <w:style w:type="paragraph" w:customStyle="1" w:styleId="13">
    <w:name w:val="樣式1"/>
    <w:basedOn w:val="SA"/>
    <w:link w:val="14"/>
    <w:qFormat/>
    <w:rsid w:val="005D0F64"/>
  </w:style>
  <w:style w:type="character" w:customStyle="1" w:styleId="SA0">
    <w:name w:val="SA文件用內文階層 字元"/>
    <w:basedOn w:val="a1"/>
    <w:link w:val="SA"/>
    <w:rsid w:val="005D0F64"/>
    <w:rPr>
      <w:rFonts w:ascii="Arial" w:eastAsia="標楷體" w:hAnsi="Arial"/>
    </w:rPr>
  </w:style>
  <w:style w:type="character" w:customStyle="1" w:styleId="14">
    <w:name w:val="樣式1 字元"/>
    <w:basedOn w:val="SA0"/>
    <w:link w:val="13"/>
    <w:rsid w:val="005D0F64"/>
    <w:rPr>
      <w:rFonts w:ascii="Arial" w:eastAsia="標楷體" w:hAnsi="Arial"/>
    </w:rPr>
  </w:style>
  <w:style w:type="character" w:styleId="aff2">
    <w:name w:val="FollowedHyperlink"/>
    <w:basedOn w:val="a1"/>
    <w:uiPriority w:val="99"/>
    <w:semiHidden/>
    <w:unhideWhenUsed/>
    <w:rsid w:val="0056206A"/>
    <w:rPr>
      <w:color w:val="954F72" w:themeColor="followedHyperlink"/>
      <w:u w:val="single"/>
    </w:rPr>
  </w:style>
  <w:style w:type="numbering" w:customStyle="1" w:styleId="1">
    <w:name w:val="目前的清單1"/>
    <w:uiPriority w:val="99"/>
    <w:rsid w:val="00D37726"/>
    <w:pPr>
      <w:numPr>
        <w:numId w:val="673"/>
      </w:numPr>
    </w:pPr>
  </w:style>
  <w:style w:type="numbering" w:customStyle="1" w:styleId="20">
    <w:name w:val="目前的清單2"/>
    <w:uiPriority w:val="99"/>
    <w:rsid w:val="00D37726"/>
    <w:pPr>
      <w:numPr>
        <w:numId w:val="674"/>
      </w:numPr>
    </w:pPr>
  </w:style>
  <w:style w:type="numbering" w:customStyle="1" w:styleId="3">
    <w:name w:val="目前的清單3"/>
    <w:uiPriority w:val="99"/>
    <w:rsid w:val="009C4417"/>
    <w:pPr>
      <w:numPr>
        <w:numId w:val="797"/>
      </w:numPr>
    </w:pPr>
  </w:style>
  <w:style w:type="paragraph" w:customStyle="1" w:styleId="a">
    <w:name w:val="自訂表格段落樣式"/>
    <w:basedOn w:val="a6"/>
    <w:link w:val="aff3"/>
    <w:qFormat/>
    <w:rsid w:val="000F293B"/>
    <w:pPr>
      <w:widowControl/>
      <w:numPr>
        <w:numId w:val="292"/>
      </w:numPr>
      <w:snapToGrid w:val="0"/>
      <w:contextualSpacing w:val="0"/>
    </w:pPr>
    <w:rPr>
      <w:rFonts w:ascii="微軟正黑體" w:eastAsia="微軟正黑體" w:hAnsi="微軟正黑體" w:cs="Arial"/>
      <w:color w:val="000000"/>
      <w:kern w:val="0"/>
      <w:szCs w:val="24"/>
    </w:rPr>
  </w:style>
  <w:style w:type="character" w:customStyle="1" w:styleId="aff3">
    <w:name w:val="自訂表格段落樣式 字元"/>
    <w:basedOn w:val="a7"/>
    <w:link w:val="a"/>
    <w:rsid w:val="000F293B"/>
    <w:rPr>
      <w:rFonts w:ascii="微軟正黑體" w:eastAsia="微軟正黑體" w:hAnsi="微軟正黑體" w:cs="Arial"/>
      <w:color w:val="000000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3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439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37338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8218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905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7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2.png"/><Relationship Id="rId18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20.png"/><Relationship Id="rId7" Type="http://schemas.openxmlformats.org/officeDocument/2006/relationships/settings" Target="settings.xml"/><Relationship Id="rId12" Type="http://schemas.openxmlformats.org/officeDocument/2006/relationships/image" Target="media/image11.png"/><Relationship Id="rId17" Type="http://schemas.openxmlformats.org/officeDocument/2006/relationships/image" Target="media/image1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5.png"/><Relationship Id="rId20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0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14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3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Relationship Id="rId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49A9DC8074A7D644B86972D199EA8766" ma:contentTypeVersion="15" ma:contentTypeDescription="建立新的文件。" ma:contentTypeScope="" ma:versionID="910724e1fdafd927ea7908445ec1cc7b">
  <xsd:schema xmlns:xsd="http://www.w3.org/2001/XMLSchema" xmlns:xs="http://www.w3.org/2001/XMLSchema" xmlns:p="http://schemas.microsoft.com/office/2006/metadata/properties" xmlns:ns1="http://schemas.microsoft.com/sharepoint/v3" xmlns:ns2="e2b3ba6b-6fba-4904-b5fd-1bfc34b5553e" xmlns:ns3="03a87929-8c39-43c6-b909-21f79ceb03e7" targetNamespace="http://schemas.microsoft.com/office/2006/metadata/properties" ma:root="true" ma:fieldsID="53f85da944855f255ba3e3293ba00ab9" ns1:_="" ns2:_="" ns3:_="">
    <xsd:import namespace="http://schemas.microsoft.com/sharepoint/v3"/>
    <xsd:import namespace="e2b3ba6b-6fba-4904-b5fd-1bfc34b5553e"/>
    <xsd:import namespace="03a87929-8c39-43c6-b909-21f79ceb03e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ObjectDetectorVersion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1" nillable="true" ma:displayName="統一規範原則內容" ma:hidden="true" ma:internalName="_ip_UnifiedCompliancePolicyProperties">
      <xsd:simpleType>
        <xsd:restriction base="dms:Note"/>
      </xsd:simpleType>
    </xsd:element>
    <xsd:element name="_ip_UnifiedCompliancePolicyUIAction" ma:index="22" nillable="true" ma:displayName="統一規範原則 UI 動作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b3ba6b-6fba-4904-b5fd-1bfc34b5553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共用對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共用詳細資料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51d3c884-3ac6-4bba-bab2-0e53437c84b9}" ma:internalName="TaxCatchAll" ma:showField="CatchAllData" ma:web="e2b3ba6b-6fba-4904-b5fd-1bfc34b5553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a87929-8c39-43c6-b909-21f79ceb03e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影像標籤" ma:readOnly="false" ma:fieldId="{5cf76f15-5ced-4ddc-b409-7134ff3c332f}" ma:taxonomyMulti="true" ma:sspId="9e97b733-dcec-4e42-aefe-dcccf450fd1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lcf76f155ced4ddcb4097134ff3c332f xmlns="03a87929-8c39-43c6-b909-21f79ceb03e7">
      <Terms xmlns="http://schemas.microsoft.com/office/infopath/2007/PartnerControls"/>
    </lcf76f155ced4ddcb4097134ff3c332f>
    <_ip_UnifiedCompliancePolicyProperties xmlns="http://schemas.microsoft.com/sharepoint/v3" xsi:nil="true"/>
    <TaxCatchAll xmlns="e2b3ba6b-6fba-4904-b5fd-1bfc34b5553e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67768E5-D1FC-4AEA-B1A1-7146CE030E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2b3ba6b-6fba-4904-b5fd-1bfc34b5553e"/>
    <ds:schemaRef ds:uri="03a87929-8c39-43c6-b909-21f79ceb03e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A1EF6D8-4507-48B3-A9D0-B2D91CC2F7F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BC9F710-0BEB-4430-B2FF-A9DD4B7BFFE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03a87929-8c39-43c6-b909-21f79ceb03e7"/>
    <ds:schemaRef ds:uri="e2b3ba6b-6fba-4904-b5fd-1bfc34b5553e"/>
  </ds:schemaRefs>
</ds:datastoreItem>
</file>

<file path=customXml/itemProps4.xml><?xml version="1.0" encoding="utf-8"?>
<ds:datastoreItem xmlns:ds="http://schemas.openxmlformats.org/officeDocument/2006/customXml" ds:itemID="{1287A399-A5E2-40AF-9FC2-1C698EBE763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39</Pages>
  <Words>2773</Words>
  <Characters>15809</Characters>
  <Application>Microsoft Office Word</Application>
  <DocSecurity>0</DocSecurity>
  <Lines>131</Lines>
  <Paragraphs>37</Paragraphs>
  <ScaleCrop>false</ScaleCrop>
  <Company/>
  <LinksUpToDate>false</LinksUpToDate>
  <CharactersWithSpaces>18545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Chen</dc:creator>
  <cp:keywords/>
  <dc:description/>
  <cp:lastModifiedBy>Meng Liang Jin</cp:lastModifiedBy>
  <cp:revision>42</cp:revision>
  <cp:lastPrinted>2020-08-13T01:34:00Z</cp:lastPrinted>
  <dcterms:created xsi:type="dcterms:W3CDTF">2024-01-24T06:43:00Z</dcterms:created>
  <dcterms:modified xsi:type="dcterms:W3CDTF">2024-06-07T03:37:00Z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0x01010049A9DC8074A7D644B86972D199EA8766</vt:lpwstr>
  </property>
</Properties>
</file>